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GB"/>
        </w:rPr>
        <w:id w:val="409660414"/>
        <w:docPartObj>
          <w:docPartGallery w:val="Table of Contents"/>
          <w:docPartUnique/>
        </w:docPartObj>
      </w:sdtPr>
      <w:sdtEndPr>
        <w:rPr>
          <w:b/>
          <w:bCs/>
          <w:noProof/>
        </w:rPr>
      </w:sdtEndPr>
      <w:sdtContent>
        <w:p w14:paraId="7B1392F6" w14:textId="77777777" w:rsidR="008A2639" w:rsidRDefault="008A2639" w:rsidP="008A2639">
          <w:pPr>
            <w:pStyle w:val="TOCHeading"/>
          </w:pPr>
          <w:r>
            <w:t>Contents</w:t>
          </w:r>
        </w:p>
        <w:p w14:paraId="39C37B96" w14:textId="6C63332E" w:rsidR="0071620B" w:rsidRDefault="008A2639">
          <w:pPr>
            <w:pStyle w:val="TOC1"/>
            <w:tabs>
              <w:tab w:val="right" w:leader="dot" w:pos="9350"/>
            </w:tabs>
            <w:rPr>
              <w:rFonts w:cstheme="minorBidi"/>
              <w:noProof/>
            </w:rPr>
          </w:pPr>
          <w:r>
            <w:fldChar w:fldCharType="begin"/>
          </w:r>
          <w:r>
            <w:instrText xml:space="preserve"> TOC \o "1-3" \h \z \u </w:instrText>
          </w:r>
          <w:r>
            <w:fldChar w:fldCharType="separate"/>
          </w:r>
          <w:hyperlink w:anchor="_Toc104555250" w:history="1">
            <w:r w:rsidR="0071620B" w:rsidRPr="000763CC">
              <w:rPr>
                <w:rStyle w:val="Hyperlink"/>
                <w:noProof/>
              </w:rPr>
              <w:t>Main capabilities</w:t>
            </w:r>
            <w:r w:rsidR="0071620B">
              <w:rPr>
                <w:noProof/>
                <w:webHidden/>
              </w:rPr>
              <w:tab/>
            </w:r>
            <w:r w:rsidR="0071620B">
              <w:rPr>
                <w:noProof/>
                <w:webHidden/>
              </w:rPr>
              <w:fldChar w:fldCharType="begin"/>
            </w:r>
            <w:r w:rsidR="0071620B">
              <w:rPr>
                <w:noProof/>
                <w:webHidden/>
              </w:rPr>
              <w:instrText xml:space="preserve"> PAGEREF _Toc104555250 \h </w:instrText>
            </w:r>
            <w:r w:rsidR="0071620B">
              <w:rPr>
                <w:noProof/>
                <w:webHidden/>
              </w:rPr>
            </w:r>
            <w:r w:rsidR="0071620B">
              <w:rPr>
                <w:noProof/>
                <w:webHidden/>
              </w:rPr>
              <w:fldChar w:fldCharType="separate"/>
            </w:r>
            <w:r w:rsidR="002A2027">
              <w:rPr>
                <w:noProof/>
                <w:webHidden/>
              </w:rPr>
              <w:t>1</w:t>
            </w:r>
            <w:r w:rsidR="0071620B">
              <w:rPr>
                <w:noProof/>
                <w:webHidden/>
              </w:rPr>
              <w:fldChar w:fldCharType="end"/>
            </w:r>
          </w:hyperlink>
        </w:p>
        <w:p w14:paraId="1B68FA0B" w14:textId="4020075C" w:rsidR="0071620B" w:rsidRDefault="00000000">
          <w:pPr>
            <w:pStyle w:val="TOC1"/>
            <w:tabs>
              <w:tab w:val="right" w:leader="dot" w:pos="9350"/>
            </w:tabs>
            <w:rPr>
              <w:rFonts w:cstheme="minorBidi"/>
              <w:noProof/>
            </w:rPr>
          </w:pPr>
          <w:hyperlink w:anchor="_Toc104555251" w:history="1">
            <w:r w:rsidR="0071620B" w:rsidRPr="000763CC">
              <w:rPr>
                <w:rStyle w:val="Hyperlink"/>
                <w:rFonts w:eastAsia="Times New Roman" w:cstheme="minorHAnsi"/>
                <w:b/>
                <w:bCs/>
                <w:noProof/>
              </w:rPr>
              <w:t>Build Guide</w:t>
            </w:r>
            <w:r w:rsidR="0071620B">
              <w:rPr>
                <w:noProof/>
                <w:webHidden/>
              </w:rPr>
              <w:tab/>
            </w:r>
            <w:r w:rsidR="0071620B">
              <w:rPr>
                <w:noProof/>
                <w:webHidden/>
              </w:rPr>
              <w:fldChar w:fldCharType="begin"/>
            </w:r>
            <w:r w:rsidR="0071620B">
              <w:rPr>
                <w:noProof/>
                <w:webHidden/>
              </w:rPr>
              <w:instrText xml:space="preserve"> PAGEREF _Toc104555251 \h </w:instrText>
            </w:r>
            <w:r w:rsidR="0071620B">
              <w:rPr>
                <w:noProof/>
                <w:webHidden/>
              </w:rPr>
            </w:r>
            <w:r w:rsidR="0071620B">
              <w:rPr>
                <w:noProof/>
                <w:webHidden/>
              </w:rPr>
              <w:fldChar w:fldCharType="separate"/>
            </w:r>
            <w:r w:rsidR="002A2027">
              <w:rPr>
                <w:noProof/>
                <w:webHidden/>
              </w:rPr>
              <w:t>1</w:t>
            </w:r>
            <w:r w:rsidR="0071620B">
              <w:rPr>
                <w:noProof/>
                <w:webHidden/>
              </w:rPr>
              <w:fldChar w:fldCharType="end"/>
            </w:r>
          </w:hyperlink>
        </w:p>
        <w:p w14:paraId="254D3597" w14:textId="1FA56DBF" w:rsidR="0071620B" w:rsidRDefault="00000000">
          <w:pPr>
            <w:pStyle w:val="TOC1"/>
            <w:tabs>
              <w:tab w:val="right" w:leader="dot" w:pos="9350"/>
            </w:tabs>
            <w:rPr>
              <w:rFonts w:cstheme="minorBidi"/>
              <w:noProof/>
            </w:rPr>
          </w:pPr>
          <w:hyperlink w:anchor="_Toc104555252" w:history="1">
            <w:r w:rsidR="0071620B" w:rsidRPr="000763CC">
              <w:rPr>
                <w:rStyle w:val="Hyperlink"/>
                <w:rFonts w:eastAsia="Times New Roman" w:cstheme="minorHAnsi"/>
                <w:b/>
                <w:bCs/>
                <w:noProof/>
              </w:rPr>
              <w:t>User Guide for MIT Gen 1 Chamber</w:t>
            </w:r>
            <w:r w:rsidR="0071620B">
              <w:rPr>
                <w:noProof/>
                <w:webHidden/>
              </w:rPr>
              <w:tab/>
            </w:r>
            <w:r w:rsidR="0071620B">
              <w:rPr>
                <w:noProof/>
                <w:webHidden/>
              </w:rPr>
              <w:fldChar w:fldCharType="begin"/>
            </w:r>
            <w:r w:rsidR="0071620B">
              <w:rPr>
                <w:noProof/>
                <w:webHidden/>
              </w:rPr>
              <w:instrText xml:space="preserve"> PAGEREF _Toc104555252 \h </w:instrText>
            </w:r>
            <w:r w:rsidR="0071620B">
              <w:rPr>
                <w:noProof/>
                <w:webHidden/>
              </w:rPr>
            </w:r>
            <w:r w:rsidR="0071620B">
              <w:rPr>
                <w:noProof/>
                <w:webHidden/>
              </w:rPr>
              <w:fldChar w:fldCharType="separate"/>
            </w:r>
            <w:r w:rsidR="002A2027">
              <w:rPr>
                <w:noProof/>
                <w:webHidden/>
              </w:rPr>
              <w:t>9</w:t>
            </w:r>
            <w:r w:rsidR="0071620B">
              <w:rPr>
                <w:noProof/>
                <w:webHidden/>
              </w:rPr>
              <w:fldChar w:fldCharType="end"/>
            </w:r>
          </w:hyperlink>
        </w:p>
        <w:p w14:paraId="1E0DA12C" w14:textId="6B44D199" w:rsidR="0071620B" w:rsidRDefault="00000000">
          <w:pPr>
            <w:pStyle w:val="TOC1"/>
            <w:tabs>
              <w:tab w:val="right" w:leader="dot" w:pos="9350"/>
            </w:tabs>
            <w:rPr>
              <w:rFonts w:cstheme="minorBidi"/>
              <w:noProof/>
            </w:rPr>
          </w:pPr>
          <w:hyperlink w:anchor="_Toc104555253" w:history="1">
            <w:r w:rsidR="0071620B" w:rsidRPr="000763CC">
              <w:rPr>
                <w:rStyle w:val="Hyperlink"/>
                <w:rFonts w:eastAsia="Times New Roman" w:cstheme="minorHAnsi"/>
                <w:b/>
                <w:bCs/>
                <w:noProof/>
              </w:rPr>
              <w:t>Maintenance and Troubleshoot Guide</w:t>
            </w:r>
            <w:r w:rsidR="0071620B">
              <w:rPr>
                <w:noProof/>
                <w:webHidden/>
              </w:rPr>
              <w:tab/>
            </w:r>
            <w:r w:rsidR="0071620B">
              <w:rPr>
                <w:noProof/>
                <w:webHidden/>
              </w:rPr>
              <w:fldChar w:fldCharType="begin"/>
            </w:r>
            <w:r w:rsidR="0071620B">
              <w:rPr>
                <w:noProof/>
                <w:webHidden/>
              </w:rPr>
              <w:instrText xml:space="preserve"> PAGEREF _Toc104555253 \h </w:instrText>
            </w:r>
            <w:r w:rsidR="0071620B">
              <w:rPr>
                <w:noProof/>
                <w:webHidden/>
              </w:rPr>
            </w:r>
            <w:r w:rsidR="0071620B">
              <w:rPr>
                <w:noProof/>
                <w:webHidden/>
              </w:rPr>
              <w:fldChar w:fldCharType="separate"/>
            </w:r>
            <w:r w:rsidR="002A2027">
              <w:rPr>
                <w:noProof/>
                <w:webHidden/>
              </w:rPr>
              <w:t>13</w:t>
            </w:r>
            <w:r w:rsidR="0071620B">
              <w:rPr>
                <w:noProof/>
                <w:webHidden/>
              </w:rPr>
              <w:fldChar w:fldCharType="end"/>
            </w:r>
          </w:hyperlink>
        </w:p>
        <w:p w14:paraId="0BECDB1F" w14:textId="40739CF2" w:rsidR="0071620B" w:rsidRDefault="00000000">
          <w:pPr>
            <w:pStyle w:val="TOC1"/>
            <w:tabs>
              <w:tab w:val="right" w:leader="dot" w:pos="9350"/>
            </w:tabs>
            <w:rPr>
              <w:rFonts w:cstheme="minorBidi"/>
              <w:noProof/>
            </w:rPr>
          </w:pPr>
          <w:hyperlink w:anchor="_Toc104555254" w:history="1">
            <w:r w:rsidR="0071620B" w:rsidRPr="000763CC">
              <w:rPr>
                <w:rStyle w:val="Hyperlink"/>
                <w:rFonts w:eastAsia="Times New Roman" w:cstheme="minorHAnsi"/>
                <w:b/>
                <w:bCs/>
                <w:noProof/>
              </w:rPr>
              <w:t>Bill of Materials</w:t>
            </w:r>
            <w:r w:rsidR="0071620B">
              <w:rPr>
                <w:noProof/>
                <w:webHidden/>
              </w:rPr>
              <w:tab/>
            </w:r>
            <w:r w:rsidR="0071620B">
              <w:rPr>
                <w:noProof/>
                <w:webHidden/>
              </w:rPr>
              <w:fldChar w:fldCharType="begin"/>
            </w:r>
            <w:r w:rsidR="0071620B">
              <w:rPr>
                <w:noProof/>
                <w:webHidden/>
              </w:rPr>
              <w:instrText xml:space="preserve"> PAGEREF _Toc104555254 \h </w:instrText>
            </w:r>
            <w:r w:rsidR="0071620B">
              <w:rPr>
                <w:noProof/>
                <w:webHidden/>
              </w:rPr>
            </w:r>
            <w:r w:rsidR="0071620B">
              <w:rPr>
                <w:noProof/>
                <w:webHidden/>
              </w:rPr>
              <w:fldChar w:fldCharType="separate"/>
            </w:r>
            <w:r w:rsidR="002A2027">
              <w:rPr>
                <w:noProof/>
                <w:webHidden/>
              </w:rPr>
              <w:t>15</w:t>
            </w:r>
            <w:r w:rsidR="0071620B">
              <w:rPr>
                <w:noProof/>
                <w:webHidden/>
              </w:rPr>
              <w:fldChar w:fldCharType="end"/>
            </w:r>
          </w:hyperlink>
        </w:p>
        <w:p w14:paraId="189EE857" w14:textId="1E12F05E" w:rsidR="0071620B" w:rsidRDefault="00000000">
          <w:pPr>
            <w:pStyle w:val="TOC1"/>
            <w:tabs>
              <w:tab w:val="right" w:leader="dot" w:pos="9350"/>
            </w:tabs>
            <w:rPr>
              <w:rFonts w:cstheme="minorBidi"/>
              <w:noProof/>
            </w:rPr>
          </w:pPr>
          <w:hyperlink w:anchor="_Toc104555255" w:history="1">
            <w:r w:rsidR="0071620B" w:rsidRPr="000763CC">
              <w:rPr>
                <w:rStyle w:val="Hyperlink"/>
                <w:rFonts w:eastAsia="Times New Roman" w:cstheme="minorHAnsi"/>
                <w:b/>
                <w:bCs/>
                <w:noProof/>
              </w:rPr>
              <w:t>Extra Data</w:t>
            </w:r>
            <w:r w:rsidR="0071620B">
              <w:rPr>
                <w:noProof/>
                <w:webHidden/>
              </w:rPr>
              <w:tab/>
            </w:r>
            <w:r w:rsidR="0071620B">
              <w:rPr>
                <w:noProof/>
                <w:webHidden/>
              </w:rPr>
              <w:fldChar w:fldCharType="begin"/>
            </w:r>
            <w:r w:rsidR="0071620B">
              <w:rPr>
                <w:noProof/>
                <w:webHidden/>
              </w:rPr>
              <w:instrText xml:space="preserve"> PAGEREF _Toc104555255 \h </w:instrText>
            </w:r>
            <w:r w:rsidR="0071620B">
              <w:rPr>
                <w:noProof/>
                <w:webHidden/>
              </w:rPr>
            </w:r>
            <w:r w:rsidR="0071620B">
              <w:rPr>
                <w:noProof/>
                <w:webHidden/>
              </w:rPr>
              <w:fldChar w:fldCharType="separate"/>
            </w:r>
            <w:r w:rsidR="002A2027">
              <w:rPr>
                <w:noProof/>
                <w:webHidden/>
              </w:rPr>
              <w:t>19</w:t>
            </w:r>
            <w:r w:rsidR="0071620B">
              <w:rPr>
                <w:noProof/>
                <w:webHidden/>
              </w:rPr>
              <w:fldChar w:fldCharType="end"/>
            </w:r>
          </w:hyperlink>
        </w:p>
        <w:p w14:paraId="2499A120" w14:textId="23440E4D" w:rsidR="008A2639" w:rsidRDefault="008A2639" w:rsidP="008A2639">
          <w:r>
            <w:rPr>
              <w:b/>
              <w:bCs/>
              <w:noProof/>
            </w:rPr>
            <w:fldChar w:fldCharType="end"/>
          </w:r>
        </w:p>
      </w:sdtContent>
    </w:sdt>
    <w:p w14:paraId="44F219E8" w14:textId="27C9C4EB" w:rsidR="00E31BE4" w:rsidRPr="00E31BE4" w:rsidRDefault="001A39D2" w:rsidP="00CA4D9D">
      <w:pPr>
        <w:rPr>
          <w:rFonts w:eastAsia="Times New Roman" w:cstheme="minorHAnsi"/>
          <w:b/>
          <w:bCs/>
          <w:color w:val="000000"/>
          <w:sz w:val="36"/>
          <w:szCs w:val="36"/>
          <w:lang w:val="en-US"/>
        </w:rPr>
      </w:pPr>
      <w:r w:rsidRPr="00E7758C">
        <w:rPr>
          <w:rFonts w:eastAsia="Times New Roman" w:cstheme="minorHAnsi"/>
          <w:b/>
          <w:bCs/>
          <w:color w:val="000000"/>
          <w:sz w:val="36"/>
          <w:szCs w:val="36"/>
          <w:lang w:val="en-US"/>
        </w:rPr>
        <w:t>MIT Gen 1</w:t>
      </w:r>
      <w:r w:rsidR="00551A34" w:rsidRPr="00E7758C">
        <w:rPr>
          <w:rFonts w:eastAsia="Times New Roman" w:cstheme="minorHAnsi"/>
          <w:b/>
          <w:bCs/>
          <w:color w:val="000000"/>
          <w:sz w:val="36"/>
          <w:szCs w:val="36"/>
          <w:lang w:val="en-US"/>
        </w:rPr>
        <w:t xml:space="preserve"> Chamber Build Guide, User Guide, Bill of Materials</w:t>
      </w:r>
    </w:p>
    <w:p w14:paraId="311FF3DC" w14:textId="77777777" w:rsidR="00E31BE4" w:rsidRPr="00E5692F" w:rsidRDefault="00E31BE4" w:rsidP="00551A34">
      <w:pPr>
        <w:spacing w:before="240" w:after="240" w:line="240" w:lineRule="auto"/>
        <w:rPr>
          <w:rFonts w:eastAsia="Times New Roman" w:cstheme="minorHAnsi"/>
          <w:b/>
          <w:bCs/>
          <w:color w:val="000000"/>
          <w:sz w:val="24"/>
          <w:szCs w:val="24"/>
          <w:u w:val="single"/>
          <w:lang w:val="en-US"/>
        </w:rPr>
      </w:pPr>
    </w:p>
    <w:p w14:paraId="73DDFBF5" w14:textId="31A564FC" w:rsidR="001A39D2" w:rsidRPr="00E7758C" w:rsidRDefault="00332515" w:rsidP="00CA4D9D">
      <w:pPr>
        <w:pStyle w:val="Header1"/>
        <w:outlineLvl w:val="0"/>
      </w:pPr>
      <w:bookmarkStart w:id="0" w:name="_Toc104555250"/>
      <w:r w:rsidRPr="00E7758C">
        <w:t>Main capabilities</w:t>
      </w:r>
      <w:bookmarkEnd w:id="0"/>
    </w:p>
    <w:p w14:paraId="56E3DAAC" w14:textId="59FC9C6A" w:rsidR="00332515" w:rsidRPr="00C20DD3" w:rsidRDefault="00332515" w:rsidP="00332515">
      <w:pPr>
        <w:pStyle w:val="ListParagraph"/>
        <w:numPr>
          <w:ilvl w:val="0"/>
          <w:numId w:val="19"/>
        </w:numPr>
        <w:rPr>
          <w:rFonts w:cstheme="minorHAnsi"/>
        </w:rPr>
      </w:pPr>
      <w:r w:rsidRPr="00C20DD3">
        <w:rPr>
          <w:rFonts w:cstheme="minorHAnsi"/>
        </w:rPr>
        <w:t xml:space="preserve">Humidity Range: </w:t>
      </w:r>
      <w:r w:rsidR="008E6453" w:rsidRPr="00C20DD3">
        <w:rPr>
          <w:rFonts w:cstheme="minorHAnsi"/>
        </w:rPr>
        <w:t>from r</w:t>
      </w:r>
      <w:r w:rsidRPr="00C20DD3">
        <w:rPr>
          <w:rFonts w:cstheme="minorHAnsi"/>
        </w:rPr>
        <w:t xml:space="preserve">oom </w:t>
      </w:r>
      <w:r w:rsidR="008E6453" w:rsidRPr="00C20DD3">
        <w:rPr>
          <w:rFonts w:cstheme="minorHAnsi"/>
        </w:rPr>
        <w:t>h</w:t>
      </w:r>
      <w:r w:rsidRPr="00C20DD3">
        <w:rPr>
          <w:rFonts w:cstheme="minorHAnsi"/>
        </w:rPr>
        <w:t>umidity (</w:t>
      </w:r>
      <w:r w:rsidR="008E6453" w:rsidRPr="00C20DD3">
        <w:rPr>
          <w:rFonts w:cstheme="minorHAnsi"/>
        </w:rPr>
        <w:t xml:space="preserve">approx. </w:t>
      </w:r>
      <w:r w:rsidRPr="00C20DD3">
        <w:rPr>
          <w:rFonts w:cstheme="minorHAnsi"/>
        </w:rPr>
        <w:t>25</w:t>
      </w:r>
      <w:r w:rsidR="008E6453" w:rsidRPr="00C20DD3">
        <w:rPr>
          <w:rFonts w:cstheme="minorHAnsi"/>
        </w:rPr>
        <w:t xml:space="preserve"> </w:t>
      </w:r>
      <w:r w:rsidRPr="00C20DD3">
        <w:rPr>
          <w:rFonts w:cstheme="minorHAnsi"/>
        </w:rPr>
        <w:t>%) to 85</w:t>
      </w:r>
      <w:r w:rsidR="008E6453" w:rsidRPr="00C20DD3">
        <w:rPr>
          <w:rFonts w:cstheme="minorHAnsi"/>
        </w:rPr>
        <w:t xml:space="preserve"> ± 5 </w:t>
      </w:r>
      <w:r w:rsidRPr="00C20DD3">
        <w:rPr>
          <w:rFonts w:cstheme="minorHAnsi"/>
        </w:rPr>
        <w:t>%</w:t>
      </w:r>
    </w:p>
    <w:p w14:paraId="7E48E0B5" w14:textId="2D6C0AFE" w:rsidR="00332515" w:rsidRPr="00C20DD3" w:rsidRDefault="00332515" w:rsidP="00332515">
      <w:pPr>
        <w:pStyle w:val="ListParagraph"/>
        <w:numPr>
          <w:ilvl w:val="0"/>
          <w:numId w:val="19"/>
        </w:numPr>
        <w:rPr>
          <w:rFonts w:cstheme="minorHAnsi"/>
        </w:rPr>
      </w:pPr>
      <w:r w:rsidRPr="00C20DD3">
        <w:rPr>
          <w:rFonts w:cstheme="minorHAnsi"/>
        </w:rPr>
        <w:t xml:space="preserve">Temperature Range: </w:t>
      </w:r>
      <w:r w:rsidR="008E6453" w:rsidRPr="00C20DD3">
        <w:rPr>
          <w:rFonts w:cstheme="minorHAnsi"/>
        </w:rPr>
        <w:t>from r</w:t>
      </w:r>
      <w:r w:rsidRPr="00C20DD3">
        <w:rPr>
          <w:rFonts w:cstheme="minorHAnsi"/>
        </w:rPr>
        <w:t xml:space="preserve">oom </w:t>
      </w:r>
      <w:r w:rsidR="008E6453" w:rsidRPr="00C20DD3">
        <w:rPr>
          <w:rFonts w:cstheme="minorHAnsi"/>
        </w:rPr>
        <w:t>t</w:t>
      </w:r>
      <w:r w:rsidRPr="00C20DD3">
        <w:rPr>
          <w:rFonts w:cstheme="minorHAnsi"/>
        </w:rPr>
        <w:t>emperature to approx. 100</w:t>
      </w:r>
      <w:r w:rsidR="008E6453" w:rsidRPr="00C20DD3">
        <w:rPr>
          <w:rFonts w:cstheme="minorHAnsi"/>
        </w:rPr>
        <w:t xml:space="preserve"> ± 2</w:t>
      </w:r>
      <w:r w:rsidRPr="00C20DD3">
        <w:rPr>
          <w:rFonts w:cstheme="minorHAnsi"/>
        </w:rPr>
        <w:t xml:space="preserve"> °C</w:t>
      </w:r>
    </w:p>
    <w:p w14:paraId="4CE189FF" w14:textId="45EB10FA" w:rsidR="00332515" w:rsidRPr="00C20DD3" w:rsidRDefault="00332515" w:rsidP="00332515">
      <w:pPr>
        <w:pStyle w:val="ListParagraph"/>
        <w:numPr>
          <w:ilvl w:val="0"/>
          <w:numId w:val="19"/>
        </w:numPr>
        <w:rPr>
          <w:rFonts w:cstheme="minorHAnsi"/>
        </w:rPr>
      </w:pPr>
      <w:r w:rsidRPr="00C20DD3">
        <w:rPr>
          <w:rFonts w:cstheme="minorHAnsi"/>
        </w:rPr>
        <w:t xml:space="preserve">Illumination Range: 0.15 </w:t>
      </w:r>
      <w:r w:rsidR="008E6453" w:rsidRPr="00C20DD3">
        <w:rPr>
          <w:rFonts w:cstheme="minorHAnsi"/>
        </w:rPr>
        <w:t xml:space="preserve">± 0.01 </w:t>
      </w:r>
      <w:r w:rsidRPr="00C20DD3">
        <w:rPr>
          <w:rFonts w:cstheme="minorHAnsi"/>
        </w:rPr>
        <w:t>Sun (or 0-0.15 Sun with the supplementary version of the control program with intensity control</w:t>
      </w:r>
      <w:r w:rsidR="008C03AF">
        <w:rPr>
          <w:rFonts w:cstheme="minorHAnsi"/>
        </w:rPr>
        <w:t>, visible light only</w:t>
      </w:r>
      <w:r w:rsidRPr="00C20DD3">
        <w:rPr>
          <w:rFonts w:cstheme="minorHAnsi"/>
        </w:rPr>
        <w:t>)</w:t>
      </w:r>
    </w:p>
    <w:p w14:paraId="0377DA6D" w14:textId="60CC1BC0" w:rsidR="00332515" w:rsidRPr="00C20DD3" w:rsidRDefault="00332515" w:rsidP="00332515">
      <w:pPr>
        <w:pStyle w:val="ListParagraph"/>
        <w:numPr>
          <w:ilvl w:val="0"/>
          <w:numId w:val="19"/>
        </w:numPr>
        <w:rPr>
          <w:rFonts w:cstheme="minorHAnsi"/>
        </w:rPr>
      </w:pPr>
      <w:r w:rsidRPr="00C20DD3">
        <w:rPr>
          <w:rFonts w:cstheme="minorHAnsi"/>
        </w:rPr>
        <w:t xml:space="preserve">Samples: Up to 28 1 inch by </w:t>
      </w:r>
      <w:proofErr w:type="gramStart"/>
      <w:r w:rsidRPr="00C20DD3">
        <w:rPr>
          <w:rFonts w:cstheme="minorHAnsi"/>
        </w:rPr>
        <w:t>0.5 inch</w:t>
      </w:r>
      <w:proofErr w:type="gramEnd"/>
      <w:r w:rsidRPr="00C20DD3">
        <w:rPr>
          <w:rFonts w:cstheme="minorHAnsi"/>
        </w:rPr>
        <w:t xml:space="preserve"> samples per sample holder, at maximum two lamp-sample holder combinations per chamber</w:t>
      </w:r>
    </w:p>
    <w:p w14:paraId="6CD15FB0" w14:textId="39109721" w:rsidR="00332515" w:rsidRPr="00C20DD3" w:rsidRDefault="00332515" w:rsidP="00332515">
      <w:pPr>
        <w:pStyle w:val="ListParagraph"/>
        <w:numPr>
          <w:ilvl w:val="0"/>
          <w:numId w:val="19"/>
        </w:numPr>
        <w:rPr>
          <w:rFonts w:cstheme="minorHAnsi"/>
        </w:rPr>
      </w:pPr>
      <w:r w:rsidRPr="00C20DD3">
        <w:rPr>
          <w:rFonts w:cstheme="minorHAnsi"/>
        </w:rPr>
        <w:t>Measurement Frequency: Limited by storage only</w:t>
      </w:r>
    </w:p>
    <w:p w14:paraId="7A6405EF" w14:textId="77777777" w:rsidR="00551A34" w:rsidRPr="00E7758C" w:rsidRDefault="00551A34" w:rsidP="00CA4D9D">
      <w:pPr>
        <w:pStyle w:val="Heading1"/>
        <w:rPr>
          <w:rFonts w:asciiTheme="minorHAnsi" w:eastAsia="Times New Roman" w:hAnsiTheme="minorHAnsi" w:cstheme="minorHAnsi"/>
          <w:sz w:val="24"/>
          <w:szCs w:val="24"/>
          <w:u w:val="single"/>
          <w:lang w:val="en-US"/>
        </w:rPr>
      </w:pPr>
      <w:bookmarkStart w:id="1" w:name="_Toc104555251"/>
      <w:r w:rsidRPr="00E7758C">
        <w:rPr>
          <w:rFonts w:asciiTheme="minorHAnsi" w:eastAsia="Times New Roman" w:hAnsiTheme="minorHAnsi" w:cstheme="minorHAnsi"/>
          <w:b/>
          <w:bCs/>
          <w:color w:val="000000"/>
          <w:sz w:val="24"/>
          <w:szCs w:val="24"/>
          <w:u w:val="single"/>
          <w:lang w:val="en-US"/>
        </w:rPr>
        <w:t>Build Guide</w:t>
      </w:r>
      <w:bookmarkEnd w:id="1"/>
    </w:p>
    <w:p w14:paraId="6A449EA7" w14:textId="7F70539F" w:rsidR="00551A34" w:rsidRPr="00C20DD3" w:rsidRDefault="00551A34" w:rsidP="00551A34">
      <w:p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Note: This build guide is to be used in conjunction with the </w:t>
      </w:r>
      <w:r w:rsidR="001A39D2" w:rsidRPr="00C20DD3">
        <w:rPr>
          <w:rFonts w:eastAsia="Times New Roman" w:cstheme="minorHAnsi"/>
          <w:color w:val="000000"/>
          <w:sz w:val="24"/>
          <w:szCs w:val="24"/>
          <w:lang w:val="en-US"/>
        </w:rPr>
        <w:t>MIT</w:t>
      </w:r>
      <w:r w:rsidRPr="00C20DD3">
        <w:rPr>
          <w:rFonts w:eastAsia="Times New Roman" w:cstheme="minorHAnsi"/>
          <w:color w:val="000000"/>
          <w:sz w:val="24"/>
          <w:szCs w:val="24"/>
          <w:lang w:val="en-US"/>
        </w:rPr>
        <w:t xml:space="preserve"> </w:t>
      </w:r>
      <w:r w:rsidR="001A39D2" w:rsidRPr="00C20DD3">
        <w:rPr>
          <w:rFonts w:eastAsia="Times New Roman" w:cstheme="minorHAnsi"/>
          <w:color w:val="000000"/>
          <w:sz w:val="24"/>
          <w:szCs w:val="24"/>
          <w:lang w:val="en-US"/>
        </w:rPr>
        <w:t xml:space="preserve">Gen 1 </w:t>
      </w:r>
      <w:r w:rsidRPr="00C20DD3">
        <w:rPr>
          <w:rFonts w:eastAsia="Times New Roman" w:cstheme="minorHAnsi"/>
          <w:color w:val="000000"/>
          <w:sz w:val="24"/>
          <w:szCs w:val="24"/>
          <w:lang w:val="en-US"/>
        </w:rPr>
        <w:t>Chamber CAD Design. These steps will reference the 3D design. Please use a CAD software that can visualize .STEP files so that you can follow along with the instructions.</w:t>
      </w:r>
    </w:p>
    <w:p w14:paraId="1344EDA1" w14:textId="565CFE7F" w:rsidR="00921A43" w:rsidRPr="00C20DD3" w:rsidRDefault="00921A43" w:rsidP="00551A34">
      <w:pPr>
        <w:spacing w:after="0" w:line="240" w:lineRule="auto"/>
        <w:rPr>
          <w:rFonts w:eastAsia="Times New Roman" w:cstheme="minorHAnsi"/>
          <w:color w:val="000000"/>
          <w:sz w:val="24"/>
          <w:szCs w:val="24"/>
          <w:lang w:val="en-US"/>
        </w:rPr>
      </w:pPr>
    </w:p>
    <w:p w14:paraId="489C3324" w14:textId="2E065552" w:rsidR="00921A43" w:rsidRPr="00C20DD3" w:rsidRDefault="00921A43"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See Bill of Materials for the detailed list of components.</w:t>
      </w:r>
    </w:p>
    <w:p w14:paraId="65875E2F" w14:textId="77777777" w:rsidR="00551A34" w:rsidRPr="00C20DD3" w:rsidRDefault="00551A34" w:rsidP="00551A34">
      <w:pPr>
        <w:spacing w:after="0" w:line="240" w:lineRule="auto"/>
        <w:rPr>
          <w:rFonts w:eastAsia="Times New Roman" w:cstheme="minorHAnsi"/>
          <w:sz w:val="24"/>
          <w:szCs w:val="24"/>
          <w:lang w:val="en-US"/>
        </w:rPr>
      </w:pPr>
    </w:p>
    <w:p w14:paraId="7BA41708" w14:textId="6C3FAA6E" w:rsidR="00C73805" w:rsidRPr="00C20DD3" w:rsidRDefault="00C73805" w:rsidP="00551A34">
      <w:pPr>
        <w:spacing w:after="0" w:line="240" w:lineRule="auto"/>
        <w:rPr>
          <w:rFonts w:eastAsia="Times New Roman" w:cstheme="minorHAnsi"/>
          <w:color w:val="000000"/>
          <w:sz w:val="24"/>
          <w:szCs w:val="24"/>
          <w:lang w:val="en-US"/>
        </w:rPr>
      </w:pPr>
      <w:r w:rsidRPr="00C20DD3">
        <w:rPr>
          <w:rFonts w:eastAsia="Times New Roman" w:cstheme="minorHAnsi"/>
          <w:b/>
          <w:bCs/>
          <w:color w:val="000000"/>
          <w:sz w:val="24"/>
          <w:szCs w:val="24"/>
          <w:lang w:val="en-US"/>
        </w:rPr>
        <w:t>Chamber</w:t>
      </w:r>
    </w:p>
    <w:p w14:paraId="0AC0851B" w14:textId="77777777" w:rsidR="00C73805" w:rsidRPr="00C20DD3" w:rsidRDefault="00C73805" w:rsidP="00C73805">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Remove the lids from both storage boxes.</w:t>
      </w:r>
    </w:p>
    <w:p w14:paraId="617A323F" w14:textId="7F2C23EE" w:rsidR="00C73805" w:rsidRPr="00C20DD3" w:rsidRDefault="00C73805" w:rsidP="00C73805">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Attach foam insulation tape to the rims of the box that becomes chamber floor. The tape will reduce the amount of fume released from the degrading samples escaping into room air. Use increased ventilation </w:t>
      </w:r>
      <w:r w:rsidR="00B55A43" w:rsidRPr="00C20DD3">
        <w:rPr>
          <w:rFonts w:eastAsia="Times New Roman" w:cstheme="minorHAnsi"/>
          <w:color w:val="000000"/>
          <w:sz w:val="24"/>
          <w:szCs w:val="24"/>
          <w:lang w:val="en-US"/>
        </w:rPr>
        <w:t xml:space="preserve">in the room. Use also </w:t>
      </w:r>
      <w:r w:rsidRPr="00C20DD3">
        <w:rPr>
          <w:rFonts w:eastAsia="Times New Roman" w:cstheme="minorHAnsi"/>
          <w:color w:val="000000"/>
          <w:sz w:val="24"/>
          <w:szCs w:val="24"/>
          <w:lang w:val="en-US"/>
        </w:rPr>
        <w:t xml:space="preserve">fume hood if the samples are expected to release toxic </w:t>
      </w:r>
      <w:r w:rsidR="00B55A43" w:rsidRPr="00C20DD3">
        <w:rPr>
          <w:rFonts w:eastAsia="Times New Roman" w:cstheme="minorHAnsi"/>
          <w:color w:val="000000"/>
          <w:sz w:val="24"/>
          <w:szCs w:val="24"/>
          <w:lang w:val="en-US"/>
        </w:rPr>
        <w:t xml:space="preserve">substances in </w:t>
      </w:r>
      <w:r w:rsidRPr="00C20DD3">
        <w:rPr>
          <w:rFonts w:eastAsia="Times New Roman" w:cstheme="minorHAnsi"/>
          <w:color w:val="000000"/>
          <w:sz w:val="24"/>
          <w:szCs w:val="24"/>
          <w:lang w:val="en-US"/>
        </w:rPr>
        <w:t>gas</w:t>
      </w:r>
      <w:r w:rsidR="00B55A43" w:rsidRPr="00C20DD3">
        <w:rPr>
          <w:rFonts w:eastAsia="Times New Roman" w:cstheme="minorHAnsi"/>
          <w:color w:val="000000"/>
          <w:sz w:val="24"/>
          <w:szCs w:val="24"/>
          <w:lang w:val="en-US"/>
        </w:rPr>
        <w:t xml:space="preserve"> form</w:t>
      </w:r>
      <w:r w:rsidRPr="00C20DD3">
        <w:rPr>
          <w:rFonts w:eastAsia="Times New Roman" w:cstheme="minorHAnsi"/>
          <w:color w:val="000000"/>
          <w:sz w:val="24"/>
          <w:szCs w:val="24"/>
          <w:lang w:val="en-US"/>
        </w:rPr>
        <w:t>.</w:t>
      </w:r>
    </w:p>
    <w:p w14:paraId="236BD858" w14:textId="252F653F" w:rsidR="00095861" w:rsidRPr="00C20DD3" w:rsidRDefault="00095861" w:rsidP="00095861">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Optional: prepare the touch point pieces for the fold back clips and attach them to the rims. See </w:t>
      </w:r>
      <w:r w:rsidRPr="00C20DD3">
        <w:rPr>
          <w:rFonts w:eastAsia="Times New Roman" w:cstheme="minorHAnsi"/>
          <w:color w:val="000000"/>
          <w:sz w:val="24"/>
          <w:szCs w:val="24"/>
          <w:lang w:val="en-US"/>
        </w:rPr>
        <w:fldChar w:fldCharType="begin"/>
      </w:r>
      <w:r w:rsidRPr="00C20DD3">
        <w:rPr>
          <w:rFonts w:eastAsia="Times New Roman" w:cstheme="minorHAnsi"/>
          <w:color w:val="000000"/>
          <w:sz w:val="24"/>
          <w:szCs w:val="24"/>
          <w:lang w:val="en-US"/>
        </w:rPr>
        <w:instrText xml:space="preserve"> REF _Ref104458806 \h </w:instrText>
      </w:r>
      <w:r w:rsidR="00C20DD3">
        <w:rPr>
          <w:rFonts w:eastAsia="Times New Roman" w:cstheme="minorHAnsi"/>
          <w:color w:val="000000"/>
          <w:sz w:val="24"/>
          <w:szCs w:val="24"/>
          <w:lang w:val="en-US"/>
        </w:rPr>
        <w:instrText xml:space="preserve"> \* MERGEFORMAT </w:instrText>
      </w:r>
      <w:r w:rsidRPr="00C20DD3">
        <w:rPr>
          <w:rFonts w:eastAsia="Times New Roman" w:cstheme="minorHAnsi"/>
          <w:color w:val="000000"/>
          <w:sz w:val="24"/>
          <w:szCs w:val="24"/>
          <w:lang w:val="en-US"/>
        </w:rPr>
      </w:r>
      <w:r w:rsidRPr="00C20DD3">
        <w:rPr>
          <w:rFonts w:eastAsia="Times New Roman" w:cstheme="minorHAnsi"/>
          <w:color w:val="000000"/>
          <w:sz w:val="24"/>
          <w:szCs w:val="24"/>
          <w:lang w:val="en-US"/>
        </w:rPr>
        <w:fldChar w:fldCharType="separate"/>
      </w:r>
      <w:r w:rsidR="002A2027" w:rsidRPr="00C20DD3">
        <w:rPr>
          <w:rFonts w:cstheme="minorHAnsi"/>
        </w:rPr>
        <w:t xml:space="preserve">Figure </w:t>
      </w:r>
      <w:r w:rsidR="002A2027">
        <w:rPr>
          <w:rFonts w:cstheme="minorHAnsi"/>
          <w:noProof/>
        </w:rPr>
        <w:t>I</w:t>
      </w:r>
      <w:r w:rsidRPr="00C20DD3">
        <w:rPr>
          <w:rFonts w:eastAsia="Times New Roman" w:cstheme="minorHAnsi"/>
          <w:color w:val="000000"/>
          <w:sz w:val="24"/>
          <w:szCs w:val="24"/>
          <w:lang w:val="en-US"/>
        </w:rPr>
        <w:fldChar w:fldCharType="end"/>
      </w:r>
      <w:r w:rsidRPr="00C20DD3">
        <w:rPr>
          <w:rFonts w:eastAsia="Times New Roman" w:cstheme="minorHAnsi"/>
          <w:color w:val="000000"/>
          <w:sz w:val="24"/>
          <w:szCs w:val="24"/>
          <w:lang w:val="en-US"/>
        </w:rPr>
        <w:t xml:space="preserve"> for bending instruction.</w:t>
      </w:r>
    </w:p>
    <w:p w14:paraId="3695AC81" w14:textId="2477B114" w:rsidR="00095861" w:rsidRPr="00C20DD3" w:rsidRDefault="00095861" w:rsidP="00095861">
      <w:pPr>
        <w:spacing w:after="0" w:line="240" w:lineRule="auto"/>
        <w:ind w:left="720"/>
        <w:rPr>
          <w:rFonts w:eastAsia="Times New Roman" w:cstheme="minorHAnsi"/>
          <w:color w:val="000000"/>
          <w:sz w:val="24"/>
          <w:szCs w:val="24"/>
          <w:lang w:val="en-US"/>
        </w:rPr>
      </w:pPr>
    </w:p>
    <w:p w14:paraId="71945B4B" w14:textId="77777777" w:rsidR="00095861" w:rsidRPr="00C20DD3" w:rsidRDefault="00095861" w:rsidP="00095861">
      <w:pPr>
        <w:keepNext/>
        <w:spacing w:after="0" w:line="240" w:lineRule="auto"/>
        <w:ind w:left="720"/>
        <w:rPr>
          <w:rFonts w:cstheme="minorHAnsi"/>
        </w:rPr>
      </w:pPr>
      <w:r w:rsidRPr="00C20DD3">
        <w:rPr>
          <w:rFonts w:cstheme="minorHAnsi"/>
          <w:noProof/>
        </w:rPr>
        <w:lastRenderedPageBreak/>
        <w:drawing>
          <wp:inline distT="0" distB="0" distL="0" distR="0" wp14:anchorId="2D3DC7DE" wp14:editId="05A1073D">
            <wp:extent cx="1199515" cy="540385"/>
            <wp:effectExtent l="0" t="0" r="635" b="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9515" cy="540385"/>
                    </a:xfrm>
                    <a:prstGeom prst="rect">
                      <a:avLst/>
                    </a:prstGeom>
                    <a:noFill/>
                    <a:ln>
                      <a:noFill/>
                    </a:ln>
                  </pic:spPr>
                </pic:pic>
              </a:graphicData>
            </a:graphic>
          </wp:inline>
        </w:drawing>
      </w:r>
    </w:p>
    <w:p w14:paraId="56FC2974" w14:textId="472A71DE" w:rsidR="00095861" w:rsidRPr="00C20DD3" w:rsidRDefault="00095861" w:rsidP="00095861">
      <w:pPr>
        <w:pStyle w:val="Caption"/>
        <w:rPr>
          <w:rFonts w:eastAsia="Times New Roman" w:cstheme="minorHAnsi"/>
          <w:color w:val="000000"/>
          <w:sz w:val="24"/>
          <w:szCs w:val="24"/>
          <w:lang w:val="en-US"/>
        </w:rPr>
      </w:pPr>
      <w:bookmarkStart w:id="2" w:name="_Ref104458806"/>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I</w:t>
      </w:r>
      <w:r w:rsidRPr="00C20DD3">
        <w:rPr>
          <w:rFonts w:cstheme="minorHAnsi"/>
        </w:rPr>
        <w:fldChar w:fldCharType="end"/>
      </w:r>
      <w:bookmarkEnd w:id="2"/>
      <w:r w:rsidRPr="00C20DD3">
        <w:rPr>
          <w:rFonts w:cstheme="minorHAnsi"/>
        </w:rPr>
        <w:t>: Side measurements for the touch point pieces.</w:t>
      </w:r>
    </w:p>
    <w:p w14:paraId="6D0CB4F3" w14:textId="4F8A7969" w:rsidR="00C73805" w:rsidRPr="00C20DD3" w:rsidRDefault="00B55A43" w:rsidP="000A5A8B">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Use the fold back clips for attaching the </w:t>
      </w:r>
      <w:r w:rsidR="006B4633" w:rsidRPr="00C20DD3">
        <w:rPr>
          <w:rFonts w:eastAsia="Times New Roman" w:cstheme="minorHAnsi"/>
          <w:color w:val="000000"/>
          <w:sz w:val="24"/>
          <w:szCs w:val="24"/>
          <w:lang w:val="en-US"/>
        </w:rPr>
        <w:t xml:space="preserve">chamber ceiling storage box </w:t>
      </w:r>
      <w:r w:rsidRPr="00C20DD3">
        <w:rPr>
          <w:rFonts w:eastAsia="Times New Roman" w:cstheme="minorHAnsi"/>
          <w:color w:val="000000"/>
          <w:sz w:val="24"/>
          <w:szCs w:val="24"/>
          <w:lang w:val="en-US"/>
        </w:rPr>
        <w:t xml:space="preserve">on top of the chamber </w:t>
      </w:r>
      <w:r w:rsidR="000A5A8B" w:rsidRPr="00C20DD3">
        <w:rPr>
          <w:rFonts w:eastAsia="Times New Roman" w:cstheme="minorHAnsi"/>
          <w:color w:val="000000"/>
          <w:sz w:val="24"/>
          <w:szCs w:val="24"/>
          <w:lang w:val="en-US"/>
        </w:rPr>
        <w:t>floor</w:t>
      </w:r>
      <w:r w:rsidR="004A2C85" w:rsidRPr="00C20DD3">
        <w:rPr>
          <w:rFonts w:eastAsia="Times New Roman" w:cstheme="minorHAnsi"/>
          <w:color w:val="000000"/>
          <w:sz w:val="24"/>
          <w:szCs w:val="24"/>
          <w:lang w:val="en-US"/>
        </w:rPr>
        <w:t xml:space="preserve"> (see </w:t>
      </w:r>
      <w:r w:rsidR="006B4633" w:rsidRPr="00C20DD3">
        <w:rPr>
          <w:rFonts w:eastAsia="Times New Roman" w:cstheme="minorHAnsi"/>
          <w:color w:val="000000"/>
          <w:sz w:val="24"/>
          <w:szCs w:val="24"/>
          <w:lang w:val="en-US"/>
        </w:rPr>
        <w:fldChar w:fldCharType="begin"/>
      </w:r>
      <w:r w:rsidR="006B4633" w:rsidRPr="00C20DD3">
        <w:rPr>
          <w:rFonts w:eastAsia="Times New Roman" w:cstheme="minorHAnsi"/>
          <w:color w:val="000000"/>
          <w:sz w:val="24"/>
          <w:szCs w:val="24"/>
          <w:lang w:val="en-US"/>
        </w:rPr>
        <w:instrText xml:space="preserve"> REF _Ref104458964 \h </w:instrText>
      </w:r>
      <w:r w:rsidR="00C20DD3">
        <w:rPr>
          <w:rFonts w:eastAsia="Times New Roman" w:cstheme="minorHAnsi"/>
          <w:color w:val="000000"/>
          <w:sz w:val="24"/>
          <w:szCs w:val="24"/>
          <w:lang w:val="en-US"/>
        </w:rPr>
        <w:instrText xml:space="preserve"> \* MERGEFORMAT </w:instrText>
      </w:r>
      <w:r w:rsidR="006B4633" w:rsidRPr="00C20DD3">
        <w:rPr>
          <w:rFonts w:eastAsia="Times New Roman" w:cstheme="minorHAnsi"/>
          <w:color w:val="000000"/>
          <w:sz w:val="24"/>
          <w:szCs w:val="24"/>
          <w:lang w:val="en-US"/>
        </w:rPr>
      </w:r>
      <w:r w:rsidR="006B4633" w:rsidRPr="00C20DD3">
        <w:rPr>
          <w:rFonts w:eastAsia="Times New Roman" w:cstheme="minorHAnsi"/>
          <w:color w:val="000000"/>
          <w:sz w:val="24"/>
          <w:szCs w:val="24"/>
          <w:lang w:val="en-US"/>
        </w:rPr>
        <w:fldChar w:fldCharType="separate"/>
      </w:r>
      <w:r w:rsidR="002A2027" w:rsidRPr="00C20DD3">
        <w:rPr>
          <w:rFonts w:cstheme="minorHAnsi"/>
        </w:rPr>
        <w:t xml:space="preserve">Figure </w:t>
      </w:r>
      <w:r w:rsidR="002A2027">
        <w:rPr>
          <w:rFonts w:cstheme="minorHAnsi"/>
          <w:noProof/>
        </w:rPr>
        <w:t>II</w:t>
      </w:r>
      <w:r w:rsidR="006B4633" w:rsidRPr="00C20DD3">
        <w:rPr>
          <w:rFonts w:eastAsia="Times New Roman" w:cstheme="minorHAnsi"/>
          <w:color w:val="000000"/>
          <w:sz w:val="24"/>
          <w:szCs w:val="24"/>
          <w:lang w:val="en-US"/>
        </w:rPr>
        <w:fldChar w:fldCharType="end"/>
      </w:r>
      <w:r w:rsidR="004A2C85" w:rsidRPr="00C20DD3">
        <w:rPr>
          <w:rFonts w:eastAsia="Times New Roman" w:cstheme="minorHAnsi"/>
          <w:color w:val="000000"/>
          <w:sz w:val="24"/>
          <w:szCs w:val="24"/>
          <w:lang w:val="en-US"/>
        </w:rPr>
        <w:t xml:space="preserve"> illustrating the closing mechanism and black insulating tape)</w:t>
      </w:r>
      <w:r w:rsidR="000A5A8B" w:rsidRPr="00C20DD3">
        <w:rPr>
          <w:rFonts w:eastAsia="Times New Roman" w:cstheme="minorHAnsi"/>
          <w:color w:val="000000"/>
          <w:sz w:val="24"/>
          <w:szCs w:val="24"/>
          <w:lang w:val="en-US"/>
        </w:rPr>
        <w:t xml:space="preserve">. Check that the seam is closed. Cut through-holes to the insulation tape in the later stages if the USB cables are thick </w:t>
      </w:r>
      <w:r w:rsidR="006B4633" w:rsidRPr="00C20DD3">
        <w:rPr>
          <w:rFonts w:eastAsia="Times New Roman" w:cstheme="minorHAnsi"/>
          <w:color w:val="000000"/>
          <w:sz w:val="24"/>
          <w:szCs w:val="24"/>
          <w:lang w:val="en-US"/>
        </w:rPr>
        <w:t xml:space="preserve">enough to open </w:t>
      </w:r>
      <w:r w:rsidR="000A5A8B" w:rsidRPr="00C20DD3">
        <w:rPr>
          <w:rFonts w:eastAsia="Times New Roman" w:cstheme="minorHAnsi"/>
          <w:color w:val="000000"/>
          <w:sz w:val="24"/>
          <w:szCs w:val="24"/>
          <w:lang w:val="en-US"/>
        </w:rPr>
        <w:t>the seam of the two boxes.</w:t>
      </w:r>
    </w:p>
    <w:p w14:paraId="0D1AED9B" w14:textId="5D1A1E29" w:rsidR="00095861" w:rsidRPr="00C20DD3" w:rsidRDefault="00095861" w:rsidP="00095861">
      <w:pPr>
        <w:pStyle w:val="ListParagraph"/>
        <w:spacing w:after="0" w:line="240" w:lineRule="auto"/>
        <w:ind w:left="1140"/>
        <w:rPr>
          <w:rFonts w:eastAsia="Times New Roman" w:cstheme="minorHAnsi"/>
          <w:color w:val="000000"/>
          <w:sz w:val="24"/>
          <w:szCs w:val="24"/>
          <w:lang w:val="en-US"/>
        </w:rPr>
      </w:pPr>
    </w:p>
    <w:p w14:paraId="3BAA672C" w14:textId="77777777" w:rsidR="00095861" w:rsidRPr="00C20DD3" w:rsidRDefault="00095861" w:rsidP="00095861">
      <w:pPr>
        <w:pStyle w:val="ListParagraph"/>
        <w:keepNext/>
        <w:spacing w:after="0" w:line="240" w:lineRule="auto"/>
        <w:ind w:left="1140"/>
        <w:rPr>
          <w:rFonts w:cstheme="minorHAnsi"/>
        </w:rPr>
      </w:pPr>
      <w:r w:rsidRPr="00C20DD3">
        <w:rPr>
          <w:rFonts w:cstheme="minorHAnsi"/>
          <w:noProof/>
        </w:rPr>
        <w:drawing>
          <wp:inline distT="0" distB="0" distL="0" distR="0" wp14:anchorId="03D85BF5" wp14:editId="4A7E6ACF">
            <wp:extent cx="3604161" cy="1482096"/>
            <wp:effectExtent l="0" t="0" r="0" b="3810"/>
            <wp:docPr id="3" name="Picture 3" descr="A picture containing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open&#10;&#10;Description automatically generated"/>
                    <pic:cNvPicPr/>
                  </pic:nvPicPr>
                  <pic:blipFill>
                    <a:blip r:embed="rId7"/>
                    <a:stretch>
                      <a:fillRect/>
                    </a:stretch>
                  </pic:blipFill>
                  <pic:spPr>
                    <a:xfrm>
                      <a:off x="0" y="0"/>
                      <a:ext cx="3622973" cy="1489832"/>
                    </a:xfrm>
                    <a:prstGeom prst="rect">
                      <a:avLst/>
                    </a:prstGeom>
                  </pic:spPr>
                </pic:pic>
              </a:graphicData>
            </a:graphic>
          </wp:inline>
        </w:drawing>
      </w:r>
    </w:p>
    <w:p w14:paraId="05A924CB" w14:textId="74000972" w:rsidR="00095861" w:rsidRPr="00C20DD3" w:rsidRDefault="00095861" w:rsidP="00095861">
      <w:pPr>
        <w:pStyle w:val="Caption"/>
        <w:rPr>
          <w:rFonts w:eastAsia="Times New Roman" w:cstheme="minorHAnsi"/>
          <w:color w:val="000000"/>
          <w:sz w:val="24"/>
          <w:szCs w:val="24"/>
          <w:lang w:val="en-US"/>
        </w:rPr>
      </w:pPr>
      <w:bookmarkStart w:id="3" w:name="_Ref104458964"/>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II</w:t>
      </w:r>
      <w:r w:rsidRPr="00C20DD3">
        <w:rPr>
          <w:rFonts w:cstheme="minorHAnsi"/>
        </w:rPr>
        <w:fldChar w:fldCharType="end"/>
      </w:r>
      <w:bookmarkEnd w:id="3"/>
      <w:r w:rsidRPr="00C20DD3">
        <w:rPr>
          <w:rFonts w:cstheme="minorHAnsi"/>
        </w:rPr>
        <w:t xml:space="preserve">: Touch point pieces, fold-back </w:t>
      </w:r>
      <w:proofErr w:type="gramStart"/>
      <w:r w:rsidRPr="00C20DD3">
        <w:rPr>
          <w:rFonts w:cstheme="minorHAnsi"/>
        </w:rPr>
        <w:t>clips</w:t>
      </w:r>
      <w:proofErr w:type="gramEnd"/>
      <w:r w:rsidRPr="00C20DD3">
        <w:rPr>
          <w:rFonts w:cstheme="minorHAnsi"/>
        </w:rPr>
        <w:t xml:space="preserve"> and black insulation tape seal the gap between the chamber floor and ceiling.</w:t>
      </w:r>
    </w:p>
    <w:p w14:paraId="59AB1916" w14:textId="265364AC" w:rsidR="000A5A8B" w:rsidRPr="00C20DD3" w:rsidRDefault="000A5A8B" w:rsidP="000A5A8B">
      <w:pPr>
        <w:pStyle w:val="ListParagraph"/>
        <w:numPr>
          <w:ilvl w:val="0"/>
          <w:numId w:val="8"/>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Check that the black-out curtains can be folded so that they cover the chamber completely. This is essential for achieving camera data with consistent quality, it will also reduce condensation of water to uncovered regions of the chamber wall.</w:t>
      </w:r>
    </w:p>
    <w:p w14:paraId="6849E5C9" w14:textId="3036553B" w:rsidR="000A5A8B" w:rsidRPr="00C20DD3" w:rsidRDefault="000A5A8B" w:rsidP="000A5A8B">
      <w:pPr>
        <w:spacing w:after="0" w:line="240" w:lineRule="auto"/>
        <w:rPr>
          <w:rFonts w:eastAsia="Times New Roman" w:cstheme="minorHAnsi"/>
          <w:color w:val="000000"/>
          <w:sz w:val="24"/>
          <w:szCs w:val="24"/>
          <w:lang w:val="en-US"/>
        </w:rPr>
      </w:pPr>
    </w:p>
    <w:p w14:paraId="552EF3B4" w14:textId="77777777" w:rsidR="000A5A8B" w:rsidRPr="00C20DD3" w:rsidRDefault="000A5A8B" w:rsidP="000A5A8B">
      <w:pPr>
        <w:pStyle w:val="ListParagraph"/>
        <w:spacing w:after="0" w:line="240" w:lineRule="auto"/>
        <w:ind w:left="1140"/>
        <w:rPr>
          <w:rFonts w:eastAsia="Times New Roman" w:cstheme="minorHAnsi"/>
          <w:color w:val="000000"/>
          <w:sz w:val="24"/>
          <w:szCs w:val="24"/>
          <w:lang w:val="en-US"/>
        </w:rPr>
      </w:pPr>
    </w:p>
    <w:p w14:paraId="15351209" w14:textId="531BCACB" w:rsidR="00551A34" w:rsidRPr="00C20DD3" w:rsidRDefault="00C73805"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Support</w:t>
      </w:r>
      <w:r w:rsidR="00551A34" w:rsidRPr="00C20DD3">
        <w:rPr>
          <w:rFonts w:eastAsia="Times New Roman" w:cstheme="minorHAnsi"/>
          <w:b/>
          <w:bCs/>
          <w:color w:val="000000"/>
          <w:sz w:val="24"/>
          <w:szCs w:val="24"/>
          <w:lang w:val="en-US"/>
        </w:rPr>
        <w:t xml:space="preserve"> Frame</w:t>
      </w:r>
    </w:p>
    <w:p w14:paraId="30019865" w14:textId="2D7815C9" w:rsidR="00551A34" w:rsidRPr="00C20DD3" w:rsidRDefault="00551A34" w:rsidP="00921A43">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Assemble </w:t>
      </w:r>
      <w:r w:rsidR="006B4633" w:rsidRPr="00C20DD3">
        <w:rPr>
          <w:rFonts w:eastAsia="Times New Roman" w:cstheme="minorHAnsi"/>
          <w:color w:val="000000"/>
          <w:sz w:val="24"/>
          <w:szCs w:val="24"/>
          <w:lang w:val="en-US"/>
        </w:rPr>
        <w:t xml:space="preserve">the frame </w:t>
      </w:r>
      <w:r w:rsidR="00921A43" w:rsidRPr="00C20DD3">
        <w:rPr>
          <w:rFonts w:eastAsia="Times New Roman" w:cstheme="minorHAnsi"/>
          <w:color w:val="000000"/>
          <w:sz w:val="24"/>
          <w:szCs w:val="24"/>
          <w:lang w:val="en-US"/>
        </w:rPr>
        <w:t>according to the measurements in the CAD file.</w:t>
      </w:r>
    </w:p>
    <w:p w14:paraId="72E89CC7" w14:textId="4F2C2F63" w:rsidR="00995D94" w:rsidRPr="00C20DD3" w:rsidRDefault="00A0061E" w:rsidP="00921A43">
      <w:pPr>
        <w:pStyle w:val="ListParagraph"/>
        <w:numPr>
          <w:ilvl w:val="0"/>
          <w:numId w:val="7"/>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t xml:space="preserve">Leave three corner brackets with sliding slot aside (for attaching the water reservoir and camera). </w:t>
      </w:r>
    </w:p>
    <w:p w14:paraId="68C37413" w14:textId="0DB81C12" w:rsidR="00A0061E" w:rsidRPr="00C20DD3" w:rsidRDefault="00A0061E" w:rsidP="00921A43">
      <w:pPr>
        <w:pStyle w:val="ListParagraph"/>
        <w:numPr>
          <w:ilvl w:val="0"/>
          <w:numId w:val="7"/>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the frame inside the floor box.</w:t>
      </w:r>
    </w:p>
    <w:p w14:paraId="6B19935C" w14:textId="1B7F0D6B" w:rsidR="00A0061E" w:rsidRPr="00C20DD3" w:rsidRDefault="00A0061E" w:rsidP="00A0061E">
      <w:pPr>
        <w:spacing w:after="0" w:line="240" w:lineRule="auto"/>
        <w:rPr>
          <w:rFonts w:eastAsia="Times New Roman" w:cstheme="minorHAnsi"/>
          <w:sz w:val="24"/>
          <w:szCs w:val="24"/>
          <w:lang w:val="en-US"/>
        </w:rPr>
      </w:pPr>
    </w:p>
    <w:p w14:paraId="74328C59" w14:textId="2DFCE702" w:rsidR="00A0061E" w:rsidRPr="00C20DD3" w:rsidRDefault="00A0061E" w:rsidP="00A0061E">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Lamp</w:t>
      </w:r>
    </w:p>
    <w:p w14:paraId="5A36FD7C" w14:textId="469BA0ED" w:rsidR="00A0061E" w:rsidRPr="00C20DD3" w:rsidRDefault="00A0061E" w:rsidP="00A0061E">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lamp to the Al frame according to manufacturer's instructions and CAD illustration.</w:t>
      </w:r>
    </w:p>
    <w:p w14:paraId="5B798760" w14:textId="605EC155" w:rsidR="00A0061E" w:rsidRPr="00C20DD3" w:rsidRDefault="00944D68" w:rsidP="00A0061E">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lamp driver to the lamp and DC power supply according to manufacturer’s instructions</w:t>
      </w:r>
      <w:r w:rsidR="007730A6" w:rsidRPr="00C20DD3">
        <w:rPr>
          <w:rFonts w:eastAsia="Times New Roman" w:cstheme="minorHAnsi"/>
          <w:sz w:val="24"/>
          <w:szCs w:val="24"/>
          <w:lang w:val="en-US"/>
        </w:rPr>
        <w:t xml:space="preserve">. </w:t>
      </w:r>
      <w:r w:rsidR="00D7260A" w:rsidRPr="00C20DD3">
        <w:rPr>
          <w:rFonts w:eastAsia="Times New Roman" w:cstheme="minorHAnsi"/>
          <w:sz w:val="24"/>
          <w:szCs w:val="24"/>
          <w:lang w:val="en-US"/>
        </w:rPr>
        <w:t xml:space="preserve">0-10V analog control is the preferrable control option, but the user may choose the active low gate option if </w:t>
      </w:r>
      <w:r w:rsidR="007730A6" w:rsidRPr="00C20DD3">
        <w:rPr>
          <w:rFonts w:eastAsia="Times New Roman" w:cstheme="minorHAnsi"/>
          <w:sz w:val="24"/>
          <w:szCs w:val="24"/>
          <w:lang w:val="en-US"/>
        </w:rPr>
        <w:t>only maximum intensity lamp on/off is required</w:t>
      </w:r>
      <w:r w:rsidR="00D7260A" w:rsidRPr="00C20DD3">
        <w:rPr>
          <w:rFonts w:eastAsia="Times New Roman" w:cstheme="minorHAnsi"/>
          <w:sz w:val="24"/>
          <w:szCs w:val="24"/>
          <w:lang w:val="en-US"/>
        </w:rPr>
        <w:t>.</w:t>
      </w:r>
    </w:p>
    <w:p w14:paraId="3AA4906A" w14:textId="7FE68DB9" w:rsidR="00944D68" w:rsidRPr="00C20DD3" w:rsidRDefault="00944D68" w:rsidP="00944D68">
      <w:pPr>
        <w:pStyle w:val="ListParagraph"/>
        <w:numPr>
          <w:ilvl w:val="0"/>
          <w:numId w:val="9"/>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lamp hangs horizontally from the frame. If not horizontal, add more support to Al frame. A tilted lamp will add gradient to the illumination intensity across sample holder, reducing data quality.</w:t>
      </w:r>
    </w:p>
    <w:p w14:paraId="4AD7E05A" w14:textId="3EAFA517" w:rsidR="00944D68" w:rsidRPr="00C20DD3" w:rsidRDefault="00944D68" w:rsidP="00944D68">
      <w:pPr>
        <w:spacing w:after="0" w:line="240" w:lineRule="auto"/>
        <w:rPr>
          <w:rFonts w:eastAsia="Times New Roman" w:cstheme="minorHAnsi"/>
          <w:sz w:val="24"/>
          <w:szCs w:val="24"/>
          <w:lang w:val="en-US"/>
        </w:rPr>
      </w:pPr>
    </w:p>
    <w:p w14:paraId="735D2CDB" w14:textId="56C066CA" w:rsidR="00944D68" w:rsidRPr="00C20DD3" w:rsidRDefault="00944D68"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Camera setup</w:t>
      </w:r>
    </w:p>
    <w:p w14:paraId="00DE3A4F" w14:textId="3DCF4087" w:rsidR="007730A6" w:rsidRPr="00C20DD3" w:rsidRDefault="007730A6" w:rsidP="00944D68">
      <w:pPr>
        <w:pStyle w:val="ListParagraph"/>
        <w:numPr>
          <w:ilvl w:val="0"/>
          <w:numId w:val="10"/>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camera lens to the camera according to manufacturer’s instructions. Connect the camera to the control laptop with a (preferably flat) USB cable.</w:t>
      </w:r>
    </w:p>
    <w:p w14:paraId="12E8D96E" w14:textId="2D5B7707" w:rsidR="00EC0C11" w:rsidRPr="00001B9E" w:rsidRDefault="00944D68" w:rsidP="00752FB2">
      <w:pPr>
        <w:pStyle w:val="ListParagraph"/>
        <w:numPr>
          <w:ilvl w:val="0"/>
          <w:numId w:val="10"/>
        </w:numPr>
        <w:spacing w:after="0" w:line="240" w:lineRule="auto"/>
        <w:rPr>
          <w:rFonts w:eastAsia="Times New Roman" w:cstheme="minorHAnsi"/>
          <w:sz w:val="24"/>
          <w:szCs w:val="24"/>
          <w:lang w:val="en-US"/>
        </w:rPr>
      </w:pPr>
      <w:r w:rsidRPr="00001B9E">
        <w:rPr>
          <w:rFonts w:eastAsia="Times New Roman" w:cstheme="minorHAnsi"/>
          <w:sz w:val="24"/>
          <w:szCs w:val="24"/>
          <w:lang w:val="en-US"/>
        </w:rPr>
        <w:lastRenderedPageBreak/>
        <w:t>Use a corner bracket with sliding slots and a plastic bolt for attaching the camera to look through the hole in the lamp dome</w:t>
      </w:r>
      <w:r w:rsidR="00EC0C11" w:rsidRPr="00001B9E">
        <w:rPr>
          <w:rFonts w:eastAsia="Times New Roman" w:cstheme="minorHAnsi"/>
          <w:sz w:val="24"/>
          <w:szCs w:val="24"/>
          <w:lang w:val="en-US"/>
        </w:rPr>
        <w:t xml:space="preserve"> (</w:t>
      </w:r>
      <w:r w:rsidR="00EC0C11" w:rsidRPr="00001B9E">
        <w:rPr>
          <w:rFonts w:eastAsia="Times New Roman" w:cstheme="minorHAnsi"/>
          <w:sz w:val="24"/>
          <w:szCs w:val="24"/>
          <w:lang w:val="en-US"/>
        </w:rPr>
        <w:fldChar w:fldCharType="begin"/>
      </w:r>
      <w:r w:rsidR="00EC0C11" w:rsidRPr="00001B9E">
        <w:rPr>
          <w:rFonts w:eastAsia="Times New Roman" w:cstheme="minorHAnsi"/>
          <w:sz w:val="24"/>
          <w:szCs w:val="24"/>
          <w:lang w:val="en-US"/>
        </w:rPr>
        <w:instrText xml:space="preserve"> REF _Ref104460468 \h </w:instrText>
      </w:r>
      <w:r w:rsidR="00C20DD3" w:rsidRPr="00001B9E">
        <w:rPr>
          <w:rFonts w:eastAsia="Times New Roman" w:cstheme="minorHAnsi"/>
          <w:sz w:val="24"/>
          <w:szCs w:val="24"/>
          <w:lang w:val="en-US"/>
        </w:rPr>
        <w:instrText xml:space="preserve"> \* MERGEFORMAT </w:instrText>
      </w:r>
      <w:r w:rsidR="00EC0C11" w:rsidRPr="00001B9E">
        <w:rPr>
          <w:rFonts w:eastAsia="Times New Roman" w:cstheme="minorHAnsi"/>
          <w:sz w:val="24"/>
          <w:szCs w:val="24"/>
          <w:lang w:val="en-US"/>
        </w:rPr>
      </w:r>
      <w:r w:rsidR="00EC0C11" w:rsidRPr="00001B9E">
        <w:rPr>
          <w:rFonts w:eastAsia="Times New Roman" w:cstheme="minorHAnsi"/>
          <w:sz w:val="24"/>
          <w:szCs w:val="24"/>
          <w:lang w:val="en-US"/>
        </w:rPr>
        <w:fldChar w:fldCharType="separate"/>
      </w:r>
      <w:r w:rsidR="002A2027" w:rsidRPr="00C20DD3">
        <w:rPr>
          <w:rFonts w:cstheme="minorHAnsi"/>
        </w:rPr>
        <w:t xml:space="preserve">Figure </w:t>
      </w:r>
      <w:r w:rsidR="002A2027">
        <w:rPr>
          <w:rFonts w:cstheme="minorHAnsi"/>
          <w:noProof/>
        </w:rPr>
        <w:t>III</w:t>
      </w:r>
      <w:r w:rsidR="00EC0C11" w:rsidRPr="00001B9E">
        <w:rPr>
          <w:rFonts w:eastAsia="Times New Roman" w:cstheme="minorHAnsi"/>
          <w:sz w:val="24"/>
          <w:szCs w:val="24"/>
          <w:lang w:val="en-US"/>
        </w:rPr>
        <w:fldChar w:fldCharType="end"/>
      </w:r>
      <w:r w:rsidR="00EC0C11" w:rsidRPr="00001B9E">
        <w:rPr>
          <w:rFonts w:eastAsia="Times New Roman" w:cstheme="minorHAnsi"/>
          <w:sz w:val="24"/>
          <w:szCs w:val="24"/>
          <w:lang w:val="en-US"/>
        </w:rPr>
        <w:t>)</w:t>
      </w:r>
      <w:r w:rsidRPr="00001B9E">
        <w:rPr>
          <w:rFonts w:eastAsia="Times New Roman" w:cstheme="minorHAnsi"/>
          <w:sz w:val="24"/>
          <w:szCs w:val="24"/>
          <w:lang w:val="en-US"/>
        </w:rPr>
        <w:t xml:space="preserve">. The camera should be fully horizontal. Use </w:t>
      </w:r>
      <w:proofErr w:type="spellStart"/>
      <w:r w:rsidR="007730A6" w:rsidRPr="00001B9E">
        <w:rPr>
          <w:rFonts w:eastAsia="Times New Roman" w:cstheme="minorHAnsi"/>
          <w:sz w:val="24"/>
          <w:szCs w:val="24"/>
          <w:lang w:val="en-US"/>
        </w:rPr>
        <w:t>ThorCam</w:t>
      </w:r>
      <w:proofErr w:type="spellEnd"/>
      <w:r w:rsidRPr="00001B9E">
        <w:rPr>
          <w:rFonts w:eastAsia="Times New Roman" w:cstheme="minorHAnsi"/>
          <w:sz w:val="24"/>
          <w:szCs w:val="24"/>
          <w:lang w:val="en-US"/>
        </w:rPr>
        <w:t xml:space="preserve"> software </w:t>
      </w:r>
      <w:r w:rsidR="007730A6" w:rsidRPr="00001B9E">
        <w:rPr>
          <w:rFonts w:eastAsia="Times New Roman" w:cstheme="minorHAnsi"/>
          <w:sz w:val="24"/>
          <w:szCs w:val="24"/>
          <w:lang w:val="en-US"/>
        </w:rPr>
        <w:t>(</w:t>
      </w:r>
      <w:r w:rsidRPr="00001B9E">
        <w:rPr>
          <w:rFonts w:eastAsia="Times New Roman" w:cstheme="minorHAnsi"/>
          <w:sz w:val="24"/>
          <w:szCs w:val="24"/>
          <w:lang w:val="en-US"/>
        </w:rPr>
        <w:t>provided by the camera manufacturer</w:t>
      </w:r>
      <w:r w:rsidR="007730A6" w:rsidRPr="00001B9E">
        <w:rPr>
          <w:rFonts w:eastAsia="Times New Roman" w:cstheme="minorHAnsi"/>
          <w:sz w:val="24"/>
          <w:szCs w:val="24"/>
          <w:lang w:val="en-US"/>
        </w:rPr>
        <w:t>)</w:t>
      </w:r>
      <w:r w:rsidRPr="00001B9E">
        <w:rPr>
          <w:rFonts w:eastAsia="Times New Roman" w:cstheme="minorHAnsi"/>
          <w:sz w:val="24"/>
          <w:szCs w:val="24"/>
          <w:lang w:val="en-US"/>
        </w:rPr>
        <w:t xml:space="preserve"> to produce a live feed from camera</w:t>
      </w:r>
      <w:r w:rsidR="009D0DCE" w:rsidRPr="00001B9E">
        <w:rPr>
          <w:rFonts w:eastAsia="Times New Roman" w:cstheme="minorHAnsi"/>
          <w:sz w:val="24"/>
          <w:szCs w:val="24"/>
          <w:lang w:val="en-US"/>
        </w:rPr>
        <w:t xml:space="preserve">. </w:t>
      </w:r>
      <w:r w:rsidR="00001B9E" w:rsidRPr="00001B9E">
        <w:rPr>
          <w:rFonts w:eastAsia="Times New Roman" w:cstheme="minorHAnsi"/>
          <w:sz w:val="24"/>
          <w:szCs w:val="24"/>
          <w:lang w:val="en-US"/>
        </w:rPr>
        <w:t xml:space="preserve">Fine-tune </w:t>
      </w:r>
      <w:r w:rsidR="009D0DCE" w:rsidRPr="00001B9E">
        <w:rPr>
          <w:rFonts w:eastAsia="Times New Roman" w:cstheme="minorHAnsi"/>
          <w:sz w:val="24"/>
          <w:szCs w:val="24"/>
          <w:lang w:val="en-US"/>
        </w:rPr>
        <w:t>camera position and lens aperture until a focused view of the intended sample holder area</w:t>
      </w:r>
      <w:r w:rsidR="00001B9E" w:rsidRPr="00001B9E">
        <w:rPr>
          <w:rFonts w:eastAsia="Times New Roman" w:cstheme="minorHAnsi"/>
          <w:sz w:val="24"/>
          <w:szCs w:val="24"/>
          <w:lang w:val="en-US"/>
        </w:rPr>
        <w:t xml:space="preserve"> (with no reflections from the lamp dome)</w:t>
      </w:r>
      <w:r w:rsidR="009D0DCE" w:rsidRPr="00001B9E">
        <w:rPr>
          <w:rFonts w:eastAsia="Times New Roman" w:cstheme="minorHAnsi"/>
          <w:sz w:val="24"/>
          <w:szCs w:val="24"/>
          <w:lang w:val="en-US"/>
        </w:rPr>
        <w:t xml:space="preserve"> is reached. Use </w:t>
      </w:r>
      <w:r w:rsidR="00001B9E" w:rsidRPr="00001B9E">
        <w:rPr>
          <w:rFonts w:eastAsia="Times New Roman" w:cstheme="minorHAnsi"/>
          <w:sz w:val="24"/>
          <w:szCs w:val="24"/>
          <w:lang w:val="en-US"/>
        </w:rPr>
        <w:t xml:space="preserve">the </w:t>
      </w:r>
      <w:r w:rsidR="009D0DCE" w:rsidRPr="00001B9E">
        <w:rPr>
          <w:rFonts w:eastAsia="Times New Roman" w:cstheme="minorHAnsi"/>
          <w:sz w:val="24"/>
          <w:szCs w:val="24"/>
          <w:lang w:val="en-US"/>
        </w:rPr>
        <w:t xml:space="preserve">screw </w:t>
      </w:r>
      <w:r w:rsidR="00001B9E" w:rsidRPr="00001B9E">
        <w:rPr>
          <w:rFonts w:eastAsia="Times New Roman" w:cstheme="minorHAnsi"/>
          <w:sz w:val="24"/>
          <w:szCs w:val="24"/>
          <w:lang w:val="en-US"/>
        </w:rPr>
        <w:t xml:space="preserve">lock </w:t>
      </w:r>
      <w:r w:rsidR="009D0DCE" w:rsidRPr="00001B9E">
        <w:rPr>
          <w:rFonts w:eastAsia="Times New Roman" w:cstheme="minorHAnsi"/>
          <w:sz w:val="24"/>
          <w:szCs w:val="24"/>
          <w:lang w:val="en-US"/>
        </w:rPr>
        <w:t xml:space="preserve">in the lens to fix the aperture </w:t>
      </w:r>
      <w:proofErr w:type="gramStart"/>
      <w:r w:rsidR="009D0DCE" w:rsidRPr="00001B9E">
        <w:rPr>
          <w:rFonts w:eastAsia="Times New Roman" w:cstheme="minorHAnsi"/>
          <w:sz w:val="24"/>
          <w:szCs w:val="24"/>
          <w:lang w:val="en-US"/>
        </w:rPr>
        <w:t>setting</w:t>
      </w:r>
      <w:r w:rsidR="00001B9E">
        <w:rPr>
          <w:rFonts w:eastAsia="Times New Roman" w:cstheme="minorHAnsi"/>
          <w:sz w:val="24"/>
          <w:szCs w:val="24"/>
          <w:lang w:val="en-US"/>
        </w:rPr>
        <w:t>, and</w:t>
      </w:r>
      <w:proofErr w:type="gramEnd"/>
      <w:r w:rsidR="00001B9E">
        <w:rPr>
          <w:rFonts w:eastAsia="Times New Roman" w:cstheme="minorHAnsi"/>
          <w:sz w:val="24"/>
          <w:szCs w:val="24"/>
          <w:lang w:val="en-US"/>
        </w:rPr>
        <w:t xml:space="preserve"> confirm that the camera is firmly attached to its position.</w:t>
      </w:r>
    </w:p>
    <w:p w14:paraId="3A8F954F" w14:textId="120D1BE4" w:rsidR="00EC0C11" w:rsidRPr="00C20DD3" w:rsidRDefault="00EC0C11" w:rsidP="00EC0C11">
      <w:pPr>
        <w:keepNext/>
        <w:spacing w:after="0" w:line="240" w:lineRule="auto"/>
        <w:rPr>
          <w:rFonts w:cstheme="minorHAnsi"/>
        </w:rPr>
      </w:pPr>
      <w:r w:rsidRPr="00C20DD3">
        <w:rPr>
          <w:rFonts w:cstheme="minorHAnsi"/>
          <w:noProof/>
        </w:rPr>
        <w:drawing>
          <wp:inline distT="0" distB="0" distL="0" distR="0" wp14:anchorId="1EEE8B4B" wp14:editId="7D181D48">
            <wp:extent cx="2618509" cy="1938144"/>
            <wp:effectExtent l="0" t="0" r="0" b="508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8"/>
                    <a:stretch>
                      <a:fillRect/>
                    </a:stretch>
                  </pic:blipFill>
                  <pic:spPr>
                    <a:xfrm>
                      <a:off x="0" y="0"/>
                      <a:ext cx="2624126" cy="1942301"/>
                    </a:xfrm>
                    <a:prstGeom prst="rect">
                      <a:avLst/>
                    </a:prstGeom>
                  </pic:spPr>
                </pic:pic>
              </a:graphicData>
            </a:graphic>
          </wp:inline>
        </w:drawing>
      </w:r>
      <w:r w:rsidRPr="00C20DD3">
        <w:rPr>
          <w:rFonts w:cstheme="minorHAnsi"/>
          <w:noProof/>
        </w:rPr>
        <w:drawing>
          <wp:inline distT="0" distB="0" distL="0" distR="0" wp14:anchorId="3F285186" wp14:editId="5F706A1F">
            <wp:extent cx="1468380" cy="1945764"/>
            <wp:effectExtent l="0" t="0" r="0" b="0"/>
            <wp:docPr id="4" name="Picture 4" descr="A picture containing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blac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9391" cy="1960355"/>
                    </a:xfrm>
                    <a:prstGeom prst="rect">
                      <a:avLst/>
                    </a:prstGeom>
                    <a:noFill/>
                    <a:ln>
                      <a:noFill/>
                    </a:ln>
                  </pic:spPr>
                </pic:pic>
              </a:graphicData>
            </a:graphic>
          </wp:inline>
        </w:drawing>
      </w:r>
    </w:p>
    <w:p w14:paraId="096BB1C4" w14:textId="6F0C8110" w:rsidR="00EC0C11" w:rsidRPr="00C20DD3" w:rsidRDefault="00EC0C11" w:rsidP="00EC0C11">
      <w:pPr>
        <w:pStyle w:val="Caption"/>
        <w:rPr>
          <w:rFonts w:eastAsia="Times New Roman" w:cstheme="minorHAnsi"/>
          <w:sz w:val="24"/>
          <w:szCs w:val="24"/>
          <w:lang w:val="en-US"/>
        </w:rPr>
      </w:pPr>
      <w:bookmarkStart w:id="4" w:name="_Ref1044604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III</w:t>
      </w:r>
      <w:r w:rsidRPr="00C20DD3">
        <w:rPr>
          <w:rFonts w:cstheme="minorHAnsi"/>
        </w:rPr>
        <w:fldChar w:fldCharType="end"/>
      </w:r>
      <w:bookmarkEnd w:id="4"/>
      <w:r w:rsidRPr="00C20DD3">
        <w:rPr>
          <w:rFonts w:cstheme="minorHAnsi"/>
        </w:rPr>
        <w:t>: The camera is attached to the Al frame to look through the hole in the lamp dome.</w:t>
      </w:r>
    </w:p>
    <w:p w14:paraId="23898BF1" w14:textId="7A37D7D7" w:rsidR="00944D68" w:rsidRPr="00C20DD3" w:rsidRDefault="007730A6"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Color calibration setup</w:t>
      </w:r>
    </w:p>
    <w:p w14:paraId="4B603EC7" w14:textId="247AF530" w:rsidR="007730A6" w:rsidRPr="00C20DD3" w:rsidRDefault="00D7260A"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printed color chart to chamber floor so that it remains within the picture area but is not in the sample holder area. Attach the chart so that </w:t>
      </w:r>
      <w:r w:rsidR="000C1114" w:rsidRPr="00C20DD3">
        <w:rPr>
          <w:rFonts w:eastAsia="Times New Roman" w:cstheme="minorHAnsi"/>
          <w:sz w:val="24"/>
          <w:szCs w:val="24"/>
          <w:lang w:val="en-US"/>
        </w:rPr>
        <w:t xml:space="preserve">it is horizontal in the camera view and </w:t>
      </w:r>
      <w:r w:rsidRPr="00C20DD3">
        <w:rPr>
          <w:rFonts w:eastAsia="Times New Roman" w:cstheme="minorHAnsi"/>
          <w:sz w:val="24"/>
          <w:szCs w:val="24"/>
          <w:lang w:val="en-US"/>
        </w:rPr>
        <w:t xml:space="preserve">the white color patch is </w:t>
      </w:r>
      <w:r w:rsidR="000C1114" w:rsidRPr="00C20DD3">
        <w:rPr>
          <w:rFonts w:eastAsia="Times New Roman" w:cstheme="minorHAnsi"/>
          <w:sz w:val="24"/>
          <w:szCs w:val="24"/>
          <w:lang w:val="en-US"/>
        </w:rPr>
        <w:t>in the lower left corner in the picture (</w:t>
      </w:r>
      <w:r w:rsidR="000C1114" w:rsidRPr="00C20DD3">
        <w:rPr>
          <w:rFonts w:eastAsia="Times New Roman" w:cstheme="minorHAnsi"/>
          <w:sz w:val="24"/>
          <w:szCs w:val="24"/>
          <w:lang w:val="en-US"/>
        </w:rPr>
        <w:fldChar w:fldCharType="begin"/>
      </w:r>
      <w:r w:rsidR="000C1114" w:rsidRPr="00C20DD3">
        <w:rPr>
          <w:rFonts w:eastAsia="Times New Roman" w:cstheme="minorHAnsi"/>
          <w:sz w:val="24"/>
          <w:szCs w:val="24"/>
          <w:lang w:val="en-US"/>
        </w:rPr>
        <w:instrText xml:space="preserve"> REF _Ref104461368 \h </w:instrText>
      </w:r>
      <w:r w:rsidR="00C20DD3">
        <w:rPr>
          <w:rFonts w:eastAsia="Times New Roman" w:cstheme="minorHAnsi"/>
          <w:sz w:val="24"/>
          <w:szCs w:val="24"/>
          <w:lang w:val="en-US"/>
        </w:rPr>
        <w:instrText xml:space="preserve"> \* MERGEFORMAT </w:instrText>
      </w:r>
      <w:r w:rsidR="000C1114" w:rsidRPr="00C20DD3">
        <w:rPr>
          <w:rFonts w:eastAsia="Times New Roman" w:cstheme="minorHAnsi"/>
          <w:sz w:val="24"/>
          <w:szCs w:val="24"/>
          <w:lang w:val="en-US"/>
        </w:rPr>
      </w:r>
      <w:r w:rsidR="000C1114" w:rsidRPr="00C20DD3">
        <w:rPr>
          <w:rFonts w:eastAsia="Times New Roman" w:cstheme="minorHAnsi"/>
          <w:sz w:val="24"/>
          <w:szCs w:val="24"/>
          <w:lang w:val="en-US"/>
        </w:rPr>
        <w:fldChar w:fldCharType="separate"/>
      </w:r>
      <w:r w:rsidR="002A2027" w:rsidRPr="00C20DD3">
        <w:rPr>
          <w:rFonts w:cstheme="minorHAnsi"/>
        </w:rPr>
        <w:t xml:space="preserve">Figure </w:t>
      </w:r>
      <w:r w:rsidR="002A2027">
        <w:rPr>
          <w:rFonts w:cstheme="minorHAnsi"/>
          <w:noProof/>
        </w:rPr>
        <w:t>IV</w:t>
      </w:r>
      <w:r w:rsidR="000C1114" w:rsidRPr="00C20DD3">
        <w:rPr>
          <w:rFonts w:eastAsia="Times New Roman" w:cstheme="minorHAnsi"/>
          <w:sz w:val="24"/>
          <w:szCs w:val="24"/>
          <w:lang w:val="en-US"/>
        </w:rPr>
        <w:fldChar w:fldCharType="end"/>
      </w:r>
      <w:r w:rsidR="000C1114" w:rsidRPr="00C20DD3">
        <w:rPr>
          <w:rFonts w:eastAsia="Times New Roman" w:cstheme="minorHAnsi"/>
          <w:sz w:val="24"/>
          <w:szCs w:val="24"/>
          <w:lang w:val="en-US"/>
        </w:rPr>
        <w:t>).</w:t>
      </w:r>
      <w:r w:rsidR="008D671B" w:rsidRPr="00C20DD3">
        <w:rPr>
          <w:rFonts w:eastAsia="Times New Roman" w:cstheme="minorHAnsi"/>
          <w:sz w:val="24"/>
          <w:szCs w:val="24"/>
          <w:lang w:val="en-US"/>
        </w:rPr>
        <w:t xml:space="preserve"> This alignment is assumed by the image analysis codes we provide.</w:t>
      </w:r>
    </w:p>
    <w:p w14:paraId="4FEDDA8A" w14:textId="64DBDD9F" w:rsidR="000C1114" w:rsidRPr="00C20DD3" w:rsidRDefault="000C1114" w:rsidP="00D7260A">
      <w:pPr>
        <w:pStyle w:val="ListParagraph"/>
        <w:numPr>
          <w:ilvl w:val="0"/>
          <w:numId w:val="1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Check that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can be placed into the picture area so that it is fully visible, fully horizontal in the chamber floor, </w:t>
      </w:r>
      <w:r w:rsidR="008D671B" w:rsidRPr="00C20DD3">
        <w:rPr>
          <w:rFonts w:eastAsia="Times New Roman" w:cstheme="minorHAnsi"/>
          <w:sz w:val="24"/>
          <w:szCs w:val="24"/>
          <w:lang w:val="en-US"/>
        </w:rPr>
        <w:t xml:space="preserve">properly aligned in the image (horizontal and the white patch in the lower left corner in the picture) </w:t>
      </w:r>
      <w:r w:rsidRPr="00C20DD3">
        <w:rPr>
          <w:rFonts w:eastAsia="Times New Roman" w:cstheme="minorHAnsi"/>
          <w:sz w:val="24"/>
          <w:szCs w:val="24"/>
          <w:lang w:val="en-US"/>
        </w:rPr>
        <w:t>and at the same height than the sam</w:t>
      </w:r>
      <w:r w:rsidR="008D671B" w:rsidRPr="00C20DD3">
        <w:rPr>
          <w:rFonts w:eastAsia="Times New Roman" w:cstheme="minorHAnsi"/>
          <w:sz w:val="24"/>
          <w:szCs w:val="24"/>
          <w:lang w:val="en-US"/>
        </w:rPr>
        <w:t xml:space="preserve">ples would be in the sample holder. Deviations from this setting may cause less accurate color calibration and </w:t>
      </w:r>
      <w:r w:rsidR="00405420" w:rsidRPr="00C20DD3">
        <w:rPr>
          <w:rFonts w:eastAsia="Times New Roman" w:cstheme="minorHAnsi"/>
          <w:sz w:val="24"/>
          <w:szCs w:val="24"/>
          <w:lang w:val="en-US"/>
        </w:rPr>
        <w:t>lower quality of data.</w:t>
      </w:r>
    </w:p>
    <w:p w14:paraId="08315EE2" w14:textId="77777777" w:rsidR="000C1114" w:rsidRPr="00C20DD3" w:rsidRDefault="000C1114" w:rsidP="000C1114">
      <w:pPr>
        <w:keepNext/>
        <w:spacing w:after="0" w:line="240" w:lineRule="auto"/>
        <w:rPr>
          <w:rFonts w:cstheme="minorHAnsi"/>
        </w:rPr>
      </w:pPr>
      <w:r w:rsidRPr="00C20DD3">
        <w:rPr>
          <w:rFonts w:cstheme="minorHAnsi"/>
          <w:noProof/>
        </w:rPr>
        <w:drawing>
          <wp:inline distT="0" distB="0" distL="0" distR="0" wp14:anchorId="2D239F31" wp14:editId="46799B4B">
            <wp:extent cx="1549730" cy="1169417"/>
            <wp:effectExtent l="0" t="0" r="0" b="0"/>
            <wp:docPr id="5" name="Picture 5"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ircuit board&#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4632" cy="1173116"/>
                    </a:xfrm>
                    <a:prstGeom prst="rect">
                      <a:avLst/>
                    </a:prstGeom>
                    <a:noFill/>
                    <a:ln>
                      <a:noFill/>
                    </a:ln>
                  </pic:spPr>
                </pic:pic>
              </a:graphicData>
            </a:graphic>
          </wp:inline>
        </w:drawing>
      </w:r>
    </w:p>
    <w:p w14:paraId="21E5522E" w14:textId="69765282" w:rsidR="000C1114" w:rsidRPr="00C20DD3" w:rsidRDefault="000C1114" w:rsidP="000C1114">
      <w:pPr>
        <w:pStyle w:val="Caption"/>
        <w:rPr>
          <w:rFonts w:eastAsia="Times New Roman" w:cstheme="minorHAnsi"/>
          <w:sz w:val="24"/>
          <w:szCs w:val="24"/>
          <w:lang w:val="en-US"/>
        </w:rPr>
      </w:pPr>
      <w:bookmarkStart w:id="5" w:name="_Ref104461368"/>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IV</w:t>
      </w:r>
      <w:r w:rsidRPr="00C20DD3">
        <w:rPr>
          <w:rFonts w:cstheme="minorHAnsi"/>
        </w:rPr>
        <w:fldChar w:fldCharType="end"/>
      </w:r>
      <w:bookmarkEnd w:id="5"/>
      <w:r w:rsidRPr="00C20DD3">
        <w:rPr>
          <w:rFonts w:cstheme="minorHAnsi"/>
        </w:rPr>
        <w:t xml:space="preserve">: Printed </w:t>
      </w:r>
      <w:proofErr w:type="spellStart"/>
      <w:r w:rsidRPr="00C20DD3">
        <w:rPr>
          <w:rFonts w:cstheme="minorHAnsi"/>
        </w:rPr>
        <w:t>color</w:t>
      </w:r>
      <w:proofErr w:type="spellEnd"/>
      <w:r w:rsidRPr="00C20DD3">
        <w:rPr>
          <w:rFonts w:cstheme="minorHAnsi"/>
        </w:rPr>
        <w:t xml:space="preserve"> chart and the sample holder (consisting of the graphite sample holder, sample alignment pins, resistive heating element (not visible in the image), and insulating pad to protect chamber floor from heat.</w:t>
      </w:r>
    </w:p>
    <w:p w14:paraId="4D8DD2BB" w14:textId="208F25B6" w:rsidR="007730A6" w:rsidRPr="00C20DD3" w:rsidRDefault="00405420" w:rsidP="00944D68">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control setup</w:t>
      </w:r>
    </w:p>
    <w:p w14:paraId="68E8E5ED" w14:textId="4BE80448" w:rsidR="00405420" w:rsidRPr="00C20DD3" w:rsidRDefault="00405420"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Prepare an opening lid for the water reservoir (one can use the lid of the water reservoir or just any plastic sheet taped from one side on top of the reservoir). The lid should be easy to lift for filling up and emptying the reservoir.</w:t>
      </w:r>
      <w:r w:rsidR="001D07A3" w:rsidRPr="00C20DD3">
        <w:rPr>
          <w:rFonts w:eastAsia="Times New Roman" w:cstheme="minorHAnsi"/>
          <w:sz w:val="24"/>
          <w:szCs w:val="24"/>
          <w:lang w:val="en-US"/>
        </w:rPr>
        <w:t xml:space="preserve"> The lid does not have to be tightly sealed.</w:t>
      </w:r>
      <w:r w:rsidRPr="00C20DD3">
        <w:rPr>
          <w:rFonts w:eastAsia="Times New Roman" w:cstheme="minorHAnsi"/>
          <w:sz w:val="24"/>
          <w:szCs w:val="24"/>
          <w:lang w:val="en-US"/>
        </w:rPr>
        <w:t xml:space="preserve"> Cut a hole to the </w:t>
      </w:r>
      <w:r w:rsidR="001D07A3" w:rsidRPr="00C20DD3">
        <w:rPr>
          <w:rFonts w:eastAsia="Times New Roman" w:cstheme="minorHAnsi"/>
          <w:sz w:val="24"/>
          <w:szCs w:val="24"/>
          <w:lang w:val="en-US"/>
        </w:rPr>
        <w:t>lid and attach an 80mm fan to the lid with matching screws. The fan should blow air out from the reservoir.</w:t>
      </w:r>
    </w:p>
    <w:p w14:paraId="4638CFDC" w14:textId="2057ACDD" w:rsidR="001D07A3" w:rsidRPr="00C20DD3" w:rsidRDefault="001D07A3"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Mark a line 2</w:t>
      </w:r>
      <w:r w:rsidR="00757FF6">
        <w:rPr>
          <w:rFonts w:eastAsia="Times New Roman" w:cstheme="minorHAnsi"/>
          <w:sz w:val="24"/>
          <w:szCs w:val="24"/>
          <w:lang w:val="en-US"/>
        </w:rPr>
        <w:t>5</w:t>
      </w:r>
      <w:r w:rsidRPr="00C20DD3">
        <w:rPr>
          <w:rFonts w:eastAsia="Times New Roman" w:cstheme="minorHAnsi"/>
          <w:sz w:val="24"/>
          <w:szCs w:val="24"/>
          <w:lang w:val="en-US"/>
        </w:rPr>
        <w:t xml:space="preserve"> mm up from the bottom of the reservoir. This will be the water level the reservoir is always filled up to. The same level should always be used, otherwise the humidity </w:t>
      </w:r>
      <w:proofErr w:type="gramStart"/>
      <w:r w:rsidRPr="00C20DD3">
        <w:rPr>
          <w:rFonts w:eastAsia="Times New Roman" w:cstheme="minorHAnsi"/>
          <w:sz w:val="24"/>
          <w:szCs w:val="24"/>
          <w:lang w:val="en-US"/>
        </w:rPr>
        <w:t>ramp</w:t>
      </w:r>
      <w:proofErr w:type="gramEnd"/>
      <w:r w:rsidRPr="00C20DD3">
        <w:rPr>
          <w:rFonts w:eastAsia="Times New Roman" w:cstheme="minorHAnsi"/>
          <w:sz w:val="24"/>
          <w:szCs w:val="24"/>
          <w:lang w:val="en-US"/>
        </w:rPr>
        <w:t xml:space="preserve"> up time may deviate between the aging tests and cause slight differences in the degradation patterns of the samples.</w:t>
      </w:r>
    </w:p>
    <w:p w14:paraId="2EA66EF1" w14:textId="1686A370" w:rsidR="00405420" w:rsidRPr="00C20DD3" w:rsidRDefault="00405420"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the water reservoir to the Al frame using two corner brackets with sliding slots to the location shown in the CAD drawing. Make sure the reservoir is firmly attached to prevent accidents with water.</w:t>
      </w:r>
    </w:p>
    <w:p w14:paraId="7896C189" w14:textId="46641119" w:rsidR="00405420" w:rsidRPr="00C20DD3" w:rsidRDefault="001D07A3"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two 120 mm fans to locations shown in the CAD drawing. The placement is designed to allow smooth air flow without turbulence across the chamber, </w:t>
      </w:r>
      <w:proofErr w:type="gramStart"/>
      <w:r w:rsidRPr="00C20DD3">
        <w:rPr>
          <w:rFonts w:eastAsia="Times New Roman" w:cstheme="minorHAnsi"/>
          <w:sz w:val="24"/>
          <w:szCs w:val="24"/>
          <w:lang w:val="en-US"/>
        </w:rPr>
        <w:t>reaching also</w:t>
      </w:r>
      <w:proofErr w:type="gramEnd"/>
      <w:r w:rsidRPr="00C20DD3">
        <w:rPr>
          <w:rFonts w:eastAsia="Times New Roman" w:cstheme="minorHAnsi"/>
          <w:sz w:val="24"/>
          <w:szCs w:val="24"/>
          <w:lang w:val="en-US"/>
        </w:rPr>
        <w:t xml:space="preserve"> the corners of the chamber. The sufficient circulation depends on the conditions in the measurement room, and the targeted humidity and temperature within the chamber. Adjust the positions </w:t>
      </w:r>
      <w:r w:rsidR="00632B11" w:rsidRPr="00C20DD3">
        <w:rPr>
          <w:rFonts w:eastAsia="Times New Roman" w:cstheme="minorHAnsi"/>
          <w:sz w:val="24"/>
          <w:szCs w:val="24"/>
          <w:lang w:val="en-US"/>
        </w:rPr>
        <w:t>of the fans, increase the number of fans, or add sheets guiding air flow if there is too much condensation (an area with too little air flow) or if the humidity in the chamber creeps up over time (water reservoir is hit by too much air flow).</w:t>
      </w:r>
    </w:p>
    <w:p w14:paraId="07F0D2AA" w14:textId="06754A85" w:rsidR="00632B11" w:rsidRPr="00C20DD3" w:rsidRDefault="00632B11"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120 mm fans to a DC power supply.</w:t>
      </w:r>
    </w:p>
    <w:p w14:paraId="39179A2E" w14:textId="2E371E9A" w:rsidR="00632B11" w:rsidRPr="00C20DD3" w:rsidRDefault="00632B11"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Connect the 80 mm fan, electric components, Si7021 sensor, and </w:t>
      </w:r>
      <w:r w:rsidR="00757FF6">
        <w:rPr>
          <w:rFonts w:eastAsia="Times New Roman" w:cstheme="minorHAnsi"/>
          <w:sz w:val="24"/>
          <w:szCs w:val="24"/>
          <w:lang w:val="en-US"/>
        </w:rPr>
        <w:t>24</w:t>
      </w:r>
      <w:r w:rsidRPr="00C20DD3">
        <w:rPr>
          <w:rFonts w:eastAsia="Times New Roman" w:cstheme="minorHAnsi"/>
          <w:sz w:val="24"/>
          <w:szCs w:val="24"/>
          <w:lang w:val="en-US"/>
        </w:rPr>
        <w:t xml:space="preserve"> V power supply to Arduino, and Arduino to the laptop </w:t>
      </w:r>
      <w:r w:rsidR="008E74C5">
        <w:rPr>
          <w:rFonts w:eastAsia="Times New Roman" w:cstheme="minorHAnsi"/>
          <w:sz w:val="24"/>
          <w:szCs w:val="24"/>
          <w:lang w:val="en-US"/>
        </w:rPr>
        <w:t xml:space="preserve">(preferably via a USB Hub) </w:t>
      </w:r>
      <w:r w:rsidRPr="00C20DD3">
        <w:rPr>
          <w:rFonts w:eastAsia="Times New Roman" w:cstheme="minorHAnsi"/>
          <w:sz w:val="24"/>
          <w:szCs w:val="24"/>
          <w:lang w:val="en-US"/>
        </w:rPr>
        <w:t>according to</w:t>
      </w:r>
      <w:r w:rsidR="005755BD" w:rsidRPr="00C20DD3">
        <w:rPr>
          <w:rFonts w:eastAsia="Times New Roman" w:cstheme="minorHAnsi"/>
          <w:sz w:val="24"/>
          <w:szCs w:val="24"/>
          <w:lang w:val="en-US"/>
        </w:rPr>
        <w:t xml:space="preserve"> the circuit shown in </w:t>
      </w:r>
      <w:r w:rsidR="005755BD" w:rsidRPr="00C20DD3">
        <w:rPr>
          <w:rFonts w:eastAsia="Times New Roman" w:cstheme="minorHAnsi"/>
          <w:sz w:val="24"/>
          <w:szCs w:val="24"/>
          <w:lang w:val="en-US"/>
        </w:rPr>
        <w:fldChar w:fldCharType="begin"/>
      </w:r>
      <w:r w:rsidR="005755BD" w:rsidRPr="00C20DD3">
        <w:rPr>
          <w:rFonts w:eastAsia="Times New Roman" w:cstheme="minorHAnsi"/>
          <w:sz w:val="24"/>
          <w:szCs w:val="24"/>
          <w:lang w:val="en-US"/>
        </w:rPr>
        <w:instrText xml:space="preserve"> REF _Ref104462841 \h </w:instrText>
      </w:r>
      <w:r w:rsidR="00C20DD3">
        <w:rPr>
          <w:rFonts w:eastAsia="Times New Roman" w:cstheme="minorHAnsi"/>
          <w:sz w:val="24"/>
          <w:szCs w:val="24"/>
          <w:lang w:val="en-US"/>
        </w:rPr>
        <w:instrText xml:space="preserve"> \* MERGEFORMAT </w:instrText>
      </w:r>
      <w:r w:rsidR="005755BD" w:rsidRPr="00C20DD3">
        <w:rPr>
          <w:rFonts w:eastAsia="Times New Roman" w:cstheme="minorHAnsi"/>
          <w:sz w:val="24"/>
          <w:szCs w:val="24"/>
          <w:lang w:val="en-US"/>
        </w:rPr>
      </w:r>
      <w:r w:rsidR="005755BD" w:rsidRPr="00C20DD3">
        <w:rPr>
          <w:rFonts w:eastAsia="Times New Roman" w:cstheme="minorHAnsi"/>
          <w:sz w:val="24"/>
          <w:szCs w:val="24"/>
          <w:lang w:val="en-US"/>
        </w:rPr>
        <w:fldChar w:fldCharType="separate"/>
      </w:r>
      <w:r w:rsidR="002A2027" w:rsidRPr="00C20DD3">
        <w:rPr>
          <w:rFonts w:cstheme="minorHAnsi"/>
        </w:rPr>
        <w:t xml:space="preserve">Figure </w:t>
      </w:r>
      <w:r w:rsidR="002A2027">
        <w:rPr>
          <w:rFonts w:cstheme="minorHAnsi"/>
          <w:noProof/>
        </w:rPr>
        <w:t>V</w:t>
      </w:r>
      <w:r w:rsidR="005755BD" w:rsidRPr="00C20DD3">
        <w:rPr>
          <w:rFonts w:eastAsia="Times New Roman" w:cstheme="minorHAnsi"/>
          <w:sz w:val="24"/>
          <w:szCs w:val="24"/>
          <w:lang w:val="en-US"/>
        </w:rPr>
        <w:fldChar w:fldCharType="end"/>
      </w:r>
      <w:r w:rsidR="005755BD" w:rsidRPr="00C20DD3">
        <w:rPr>
          <w:rFonts w:eastAsia="Times New Roman" w:cstheme="minorHAnsi"/>
          <w:sz w:val="24"/>
          <w:szCs w:val="24"/>
          <w:lang w:val="en-US"/>
        </w:rPr>
        <w:t>.</w:t>
      </w:r>
      <w:r w:rsidR="002A40B2">
        <w:rPr>
          <w:rFonts w:eastAsia="Times New Roman" w:cstheme="minorHAnsi"/>
          <w:sz w:val="24"/>
          <w:szCs w:val="24"/>
          <w:lang w:val="en-US"/>
        </w:rPr>
        <w:t xml:space="preserve"> Place the connected components inside </w:t>
      </w:r>
      <w:proofErr w:type="spellStart"/>
      <w:proofErr w:type="gramStart"/>
      <w:r w:rsidR="002A40B2">
        <w:rPr>
          <w:rFonts w:eastAsia="Times New Roman" w:cstheme="minorHAnsi"/>
          <w:sz w:val="24"/>
          <w:szCs w:val="24"/>
          <w:lang w:val="en-US"/>
        </w:rPr>
        <w:t>a</w:t>
      </w:r>
      <w:proofErr w:type="spellEnd"/>
      <w:proofErr w:type="gramEnd"/>
      <w:r w:rsidR="002A40B2">
        <w:rPr>
          <w:rFonts w:eastAsia="Times New Roman" w:cstheme="minorHAnsi"/>
          <w:sz w:val="24"/>
          <w:szCs w:val="24"/>
          <w:lang w:val="en-US"/>
        </w:rPr>
        <w:t xml:space="preserve"> electrical board box to protect the connections from getting loose.</w:t>
      </w:r>
    </w:p>
    <w:p w14:paraId="73E469B0" w14:textId="58D21C59" w:rsidR="005755BD" w:rsidRPr="00C20DD3" w:rsidRDefault="005755BD" w:rsidP="00405420">
      <w:pPr>
        <w:pStyle w:val="ListParagraph"/>
        <w:numPr>
          <w:ilvl w:val="0"/>
          <w:numId w:val="12"/>
        </w:numPr>
        <w:spacing w:after="0" w:line="240" w:lineRule="auto"/>
        <w:rPr>
          <w:rFonts w:eastAsia="Times New Roman" w:cstheme="minorHAnsi"/>
          <w:sz w:val="24"/>
          <w:szCs w:val="24"/>
          <w:lang w:val="en-US"/>
        </w:rPr>
      </w:pPr>
      <w:r w:rsidRPr="00C20DD3">
        <w:rPr>
          <w:rFonts w:eastAsia="Times New Roman" w:cstheme="minorHAnsi"/>
          <w:sz w:val="24"/>
          <w:szCs w:val="24"/>
          <w:lang w:val="en-US"/>
        </w:rPr>
        <w:t>Attach Si7021 sensor close to the sample holder area but so that it does not shade the sample holder or the printed color chart</w:t>
      </w:r>
      <w:r w:rsidR="00C608A9" w:rsidRPr="00C20DD3">
        <w:rPr>
          <w:rFonts w:eastAsia="Times New Roman" w:cstheme="minorHAnsi"/>
          <w:sz w:val="24"/>
          <w:szCs w:val="24"/>
          <w:lang w:val="en-US"/>
        </w:rPr>
        <w:t xml:space="preserve"> (connected to the laboratory bench</w:t>
      </w:r>
      <w:r w:rsidR="00406D50" w:rsidRPr="00C20DD3">
        <w:rPr>
          <w:rFonts w:eastAsia="Times New Roman" w:cstheme="minorHAnsi"/>
          <w:sz w:val="24"/>
          <w:szCs w:val="24"/>
          <w:lang w:val="en-US"/>
        </w:rPr>
        <w:t xml:space="preserve"> holder in</w:t>
      </w:r>
      <w:r w:rsidR="00C608A9" w:rsidRPr="00C20DD3">
        <w:rPr>
          <w:rFonts w:eastAsia="Times New Roman" w:cstheme="minorHAnsi"/>
          <w:sz w:val="24"/>
          <w:szCs w:val="24"/>
          <w:lang w:val="en-US"/>
        </w:rPr>
        <w:t xml:space="preserve"> </w:t>
      </w:r>
      <w:r w:rsidR="00C608A9" w:rsidRPr="00C20DD3">
        <w:rPr>
          <w:rFonts w:eastAsia="Times New Roman" w:cstheme="minorHAnsi"/>
          <w:sz w:val="24"/>
          <w:szCs w:val="24"/>
          <w:lang w:val="en-US"/>
        </w:rPr>
        <w:fldChar w:fldCharType="begin"/>
      </w:r>
      <w:r w:rsidR="00C608A9" w:rsidRPr="00C20DD3">
        <w:rPr>
          <w:rFonts w:eastAsia="Times New Roman" w:cstheme="minorHAnsi"/>
          <w:sz w:val="24"/>
          <w:szCs w:val="24"/>
          <w:lang w:val="en-US"/>
        </w:rPr>
        <w:instrText xml:space="preserve"> REF _Ref104463312 \h </w:instrText>
      </w:r>
      <w:r w:rsidR="00C20DD3">
        <w:rPr>
          <w:rFonts w:eastAsia="Times New Roman" w:cstheme="minorHAnsi"/>
          <w:sz w:val="24"/>
          <w:szCs w:val="24"/>
          <w:lang w:val="en-US"/>
        </w:rPr>
        <w:instrText xml:space="preserve"> \* MERGEFORMAT </w:instrText>
      </w:r>
      <w:r w:rsidR="00C608A9" w:rsidRPr="00C20DD3">
        <w:rPr>
          <w:rFonts w:eastAsia="Times New Roman" w:cstheme="minorHAnsi"/>
          <w:sz w:val="24"/>
          <w:szCs w:val="24"/>
          <w:lang w:val="en-US"/>
        </w:rPr>
      </w:r>
      <w:r w:rsidR="00C608A9" w:rsidRPr="00C20DD3">
        <w:rPr>
          <w:rFonts w:eastAsia="Times New Roman" w:cstheme="minorHAnsi"/>
          <w:sz w:val="24"/>
          <w:szCs w:val="24"/>
          <w:lang w:val="en-US"/>
        </w:rPr>
        <w:fldChar w:fldCharType="separate"/>
      </w:r>
      <w:r w:rsidR="002A2027" w:rsidRPr="002A2027">
        <w:rPr>
          <w:rFonts w:cstheme="minorHAnsi"/>
        </w:rPr>
        <w:t xml:space="preserve">Figure </w:t>
      </w:r>
      <w:r w:rsidR="002A2027" w:rsidRPr="002A2027">
        <w:rPr>
          <w:rFonts w:cstheme="minorHAnsi"/>
          <w:noProof/>
        </w:rPr>
        <w:t>VI</w:t>
      </w:r>
      <w:r w:rsidR="00C608A9" w:rsidRPr="00C20DD3">
        <w:rPr>
          <w:rFonts w:eastAsia="Times New Roman" w:cstheme="minorHAnsi"/>
          <w:sz w:val="24"/>
          <w:szCs w:val="24"/>
          <w:lang w:val="en-US"/>
        </w:rPr>
        <w:fldChar w:fldCharType="end"/>
      </w:r>
      <w:r w:rsidR="00406D50" w:rsidRPr="00C20DD3">
        <w:rPr>
          <w:rFonts w:eastAsia="Times New Roman" w:cstheme="minorHAnsi"/>
          <w:sz w:val="24"/>
          <w:szCs w:val="24"/>
          <w:lang w:val="en-US"/>
        </w:rPr>
        <w:t>)</w:t>
      </w:r>
      <w:r w:rsidRPr="00C20DD3">
        <w:rPr>
          <w:rFonts w:eastAsia="Times New Roman" w:cstheme="minorHAnsi"/>
          <w:sz w:val="24"/>
          <w:szCs w:val="24"/>
          <w:lang w:val="en-US"/>
        </w:rPr>
        <w:t xml:space="preserve">. </w:t>
      </w:r>
      <w:r w:rsidR="00C608A9" w:rsidRPr="00C20DD3">
        <w:rPr>
          <w:rFonts w:eastAsia="Times New Roman" w:cstheme="minorHAnsi"/>
          <w:sz w:val="24"/>
          <w:szCs w:val="24"/>
          <w:lang w:val="en-US"/>
        </w:rPr>
        <w:t xml:space="preserve">Never touch the white patch in the sensor, that getting dirty may reduce the accuracy of the sensor. </w:t>
      </w:r>
      <w:r w:rsidRPr="00C20DD3">
        <w:rPr>
          <w:rFonts w:eastAsia="Times New Roman" w:cstheme="minorHAnsi"/>
          <w:sz w:val="24"/>
          <w:szCs w:val="24"/>
          <w:lang w:val="en-US"/>
        </w:rPr>
        <w:t xml:space="preserve">Optional: </w:t>
      </w:r>
      <w:r w:rsidR="00C608A9" w:rsidRPr="00C20DD3">
        <w:rPr>
          <w:rFonts w:eastAsia="Times New Roman" w:cstheme="minorHAnsi"/>
          <w:sz w:val="24"/>
          <w:szCs w:val="24"/>
          <w:lang w:val="en-US"/>
        </w:rPr>
        <w:t>The sensor may be protected from accidental touches by forming a protective Nailon enclosure by melting down Nailon net with a soldering tip.</w:t>
      </w:r>
    </w:p>
    <w:p w14:paraId="6CEB4EFE" w14:textId="58A1B2D0" w:rsidR="00632B11" w:rsidRPr="00C20DD3" w:rsidRDefault="00632B11" w:rsidP="00632B11">
      <w:pPr>
        <w:spacing w:after="0" w:line="240" w:lineRule="auto"/>
        <w:rPr>
          <w:rFonts w:eastAsia="Times New Roman" w:cstheme="minorHAnsi"/>
          <w:sz w:val="24"/>
          <w:szCs w:val="24"/>
          <w:lang w:val="en-US"/>
        </w:rPr>
      </w:pPr>
    </w:p>
    <w:p w14:paraId="4A7C2539" w14:textId="77777777" w:rsidR="005755BD" w:rsidRPr="00C20DD3" w:rsidRDefault="005755BD" w:rsidP="005755BD">
      <w:pPr>
        <w:keepNext/>
        <w:spacing w:after="0" w:line="240" w:lineRule="auto"/>
        <w:rPr>
          <w:rFonts w:cstheme="minorHAnsi"/>
        </w:rPr>
      </w:pPr>
      <w:r w:rsidRPr="00C20DD3">
        <w:rPr>
          <w:rFonts w:cstheme="minorHAnsi"/>
          <w:noProof/>
        </w:rPr>
        <w:drawing>
          <wp:inline distT="0" distB="0" distL="0" distR="0" wp14:anchorId="2B56532A" wp14:editId="42A6DB91">
            <wp:extent cx="5926278" cy="2753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26278" cy="2753360"/>
                    </a:xfrm>
                    <a:prstGeom prst="rect">
                      <a:avLst/>
                    </a:prstGeom>
                    <a:noFill/>
                    <a:ln>
                      <a:noFill/>
                    </a:ln>
                  </pic:spPr>
                </pic:pic>
              </a:graphicData>
            </a:graphic>
          </wp:inline>
        </w:drawing>
      </w:r>
    </w:p>
    <w:p w14:paraId="4E55B5C6" w14:textId="682D03ED" w:rsidR="00632B11" w:rsidRPr="00C20DD3" w:rsidRDefault="005755BD" w:rsidP="005755BD">
      <w:pPr>
        <w:pStyle w:val="Caption"/>
        <w:rPr>
          <w:rFonts w:eastAsia="Times New Roman" w:cstheme="minorHAnsi"/>
          <w:sz w:val="24"/>
          <w:szCs w:val="24"/>
          <w:lang w:val="en-US"/>
        </w:rPr>
      </w:pPr>
      <w:bookmarkStart w:id="6" w:name="_Ref104462841"/>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V</w:t>
      </w:r>
      <w:r w:rsidRPr="00C20DD3">
        <w:rPr>
          <w:rFonts w:cstheme="minorHAnsi"/>
        </w:rPr>
        <w:fldChar w:fldCharType="end"/>
      </w:r>
      <w:bookmarkEnd w:id="6"/>
      <w:r w:rsidRPr="00C20DD3">
        <w:rPr>
          <w:rFonts w:cstheme="minorHAnsi"/>
        </w:rPr>
        <w:t>: Circuit for the humidity control system.</w:t>
      </w:r>
    </w:p>
    <w:p w14:paraId="3FF7A8D5" w14:textId="49227C74" w:rsidR="005755BD" w:rsidRPr="00C20DD3" w:rsidRDefault="002F2CC6" w:rsidP="00632B11">
      <w:pPr>
        <w:spacing w:after="0" w:line="240" w:lineRule="auto"/>
        <w:rPr>
          <w:rFonts w:eastAsia="Times New Roman" w:cstheme="minorHAnsi"/>
          <w:sz w:val="24"/>
          <w:szCs w:val="24"/>
          <w:lang w:val="en-US"/>
        </w:rPr>
      </w:pPr>
      <w:r w:rsidRPr="00C20DD3">
        <w:rPr>
          <w:rFonts w:cstheme="minorHAnsi"/>
          <w:noProof/>
        </w:rPr>
        <w:lastRenderedPageBreak/>
        <mc:AlternateContent>
          <mc:Choice Requires="wps">
            <w:drawing>
              <wp:anchor distT="0" distB="0" distL="114300" distR="114300" simplePos="0" relativeHeight="251661312" behindDoc="1" locked="0" layoutInCell="1" allowOverlap="1" wp14:anchorId="20AC7631" wp14:editId="4B0D376C">
                <wp:simplePos x="0" y="0"/>
                <wp:positionH relativeFrom="margin">
                  <wp:align>right</wp:align>
                </wp:positionH>
                <wp:positionV relativeFrom="paragraph">
                  <wp:posOffset>3779247</wp:posOffset>
                </wp:positionV>
                <wp:extent cx="5943600" cy="635"/>
                <wp:effectExtent l="0" t="0" r="0" b="0"/>
                <wp:wrapTight wrapText="bothSides">
                  <wp:wrapPolygon edited="0">
                    <wp:start x="0" y="0"/>
                    <wp:lineTo x="0" y="20057"/>
                    <wp:lineTo x="21531" y="20057"/>
                    <wp:lineTo x="2153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336645" w14:textId="1698CC60" w:rsidR="00C608A9" w:rsidRPr="00B57696" w:rsidRDefault="00C608A9" w:rsidP="00C608A9">
                            <w:pPr>
                              <w:pStyle w:val="Caption"/>
                              <w:rPr>
                                <w:noProof/>
                              </w:rPr>
                            </w:pPr>
                            <w:bookmarkStart w:id="7" w:name="_Ref104463312"/>
                            <w:r>
                              <w:t xml:space="preserve">Figure </w:t>
                            </w:r>
                            <w:r>
                              <w:fldChar w:fldCharType="begin"/>
                            </w:r>
                            <w:r>
                              <w:instrText xml:space="preserve"> SEQ Figure \* ROMAN </w:instrText>
                            </w:r>
                            <w:r>
                              <w:fldChar w:fldCharType="separate"/>
                            </w:r>
                            <w:r w:rsidR="002A2027">
                              <w:rPr>
                                <w:noProof/>
                              </w:rPr>
                              <w:t>VI</w:t>
                            </w:r>
                            <w:r>
                              <w:fldChar w:fldCharType="end"/>
                            </w:r>
                            <w:bookmarkEnd w:id="7"/>
                            <w:r>
                              <w:t>: Humidity control and tracking components within the chamber.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AC7631" id="_x0000_t202" coordsize="21600,21600" o:spt="202" path="m,l,21600r21600,l21600,xe">
                <v:stroke joinstyle="miter"/>
                <v:path gradientshapeok="t" o:connecttype="rect"/>
              </v:shapetype>
              <v:shape id="Text Box 7" o:spid="_x0000_s1026" type="#_x0000_t202" style="position:absolute;margin-left:416.8pt;margin-top:297.6pt;width:468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" stroked="f">
                <v:textbox style="mso-fit-shape-to-text:t" inset="0,0,0,0">
                  <w:txbxContent>
                    <w:p w14:paraId="5D336645" w14:textId="1698CC60" w:rsidR="00C608A9" w:rsidRPr="00B57696" w:rsidRDefault="00C608A9" w:rsidP="00C608A9">
                      <w:pPr>
                        <w:pStyle w:val="Caption"/>
                        <w:rPr>
                          <w:noProof/>
                        </w:rPr>
                      </w:pPr>
                      <w:bookmarkStart w:id="8" w:name="_Ref104463312"/>
                      <w:r>
                        <w:t xml:space="preserve">Figure </w:t>
                      </w:r>
                      <w:r>
                        <w:fldChar w:fldCharType="begin"/>
                      </w:r>
                      <w:r>
                        <w:instrText xml:space="preserve"> SEQ Figure \* ROMAN </w:instrText>
                      </w:r>
                      <w:r>
                        <w:fldChar w:fldCharType="separate"/>
                      </w:r>
                      <w:r w:rsidR="002A2027">
                        <w:rPr>
                          <w:noProof/>
                        </w:rPr>
                        <w:t>VI</w:t>
                      </w:r>
                      <w:r>
                        <w:fldChar w:fldCharType="end"/>
                      </w:r>
                      <w:bookmarkEnd w:id="8"/>
                      <w:r>
                        <w:t>: Humidity control and tracking components within the chamber.</w:t>
                      </w:r>
                    </w:p>
                  </w:txbxContent>
                </v:textbox>
                <w10:wrap type="tight" anchorx="margin"/>
              </v:shape>
            </w:pict>
          </mc:Fallback>
        </mc:AlternateContent>
      </w:r>
      <w:ins w:id="9" w:author="Armi" w:date="2021-03-29T10:58:00Z">
        <w:r w:rsidRPr="00C20DD3">
          <w:rPr>
            <w:rFonts w:cstheme="minorHAnsi"/>
            <w:noProof/>
          </w:rPr>
          <w:drawing>
            <wp:anchor distT="0" distB="0" distL="114300" distR="114300" simplePos="0" relativeHeight="251659264" behindDoc="1" locked="0" layoutInCell="1" allowOverlap="1" wp14:anchorId="14E7BE21" wp14:editId="442EE281">
              <wp:simplePos x="0" y="0"/>
              <wp:positionH relativeFrom="margin">
                <wp:align>left</wp:align>
              </wp:positionH>
              <wp:positionV relativeFrom="paragraph">
                <wp:posOffset>177800</wp:posOffset>
              </wp:positionV>
              <wp:extent cx="4999355" cy="3585210"/>
              <wp:effectExtent l="0" t="0" r="0" b="0"/>
              <wp:wrapTopAndBottom/>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99355" cy="3585210"/>
                      </a:xfrm>
                      <a:prstGeom prst="rect">
                        <a:avLst/>
                      </a:prstGeom>
                    </pic:spPr>
                  </pic:pic>
                </a:graphicData>
              </a:graphic>
              <wp14:sizeRelH relativeFrom="page">
                <wp14:pctWidth>0</wp14:pctWidth>
              </wp14:sizeRelH>
              <wp14:sizeRelV relativeFrom="page">
                <wp14:pctHeight>0</wp14:pctHeight>
              </wp14:sizeRelV>
            </wp:anchor>
          </w:drawing>
        </w:r>
      </w:ins>
    </w:p>
    <w:p w14:paraId="7F7B93E4" w14:textId="5C3A6667" w:rsidR="002F2CC6" w:rsidRPr="00C20DD3" w:rsidRDefault="002F2CC6" w:rsidP="005755BD">
      <w:pPr>
        <w:spacing w:after="0" w:line="240" w:lineRule="auto"/>
        <w:rPr>
          <w:rFonts w:eastAsia="Times New Roman" w:cstheme="minorHAnsi"/>
          <w:b/>
          <w:bCs/>
          <w:sz w:val="24"/>
          <w:szCs w:val="24"/>
          <w:lang w:val="en-US"/>
        </w:rPr>
      </w:pPr>
    </w:p>
    <w:p w14:paraId="7091747E" w14:textId="55B44302" w:rsidR="00921A43" w:rsidRPr="00C20DD3" w:rsidRDefault="00921A43" w:rsidP="005755BD">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Humidity and temperature tracking setup</w:t>
      </w:r>
    </w:p>
    <w:p w14:paraId="54496121" w14:textId="5475852E" w:rsidR="00406D50" w:rsidRPr="00C20DD3" w:rsidRDefault="00406D50" w:rsidP="005755BD">
      <w:pPr>
        <w:pStyle w:val="ListParagraph"/>
        <w:numPr>
          <w:ilvl w:val="0"/>
          <w:numId w:val="1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Attach the tracker close to the sample holder area but so that it does not shade the sample holder or the printed color chart (connected to the laboratory bench holder in </w:t>
      </w:r>
      <w:r w:rsidRPr="00C20DD3">
        <w:rPr>
          <w:rFonts w:eastAsia="Times New Roman" w:cstheme="minorHAnsi"/>
          <w:sz w:val="24"/>
          <w:szCs w:val="24"/>
          <w:lang w:val="en-US"/>
        </w:rPr>
        <w:fldChar w:fldCharType="begin"/>
      </w:r>
      <w:r w:rsidRPr="00C20DD3">
        <w:rPr>
          <w:rFonts w:eastAsia="Times New Roman" w:cstheme="minorHAnsi"/>
          <w:sz w:val="24"/>
          <w:szCs w:val="24"/>
          <w:lang w:val="en-US"/>
        </w:rPr>
        <w:instrText xml:space="preserve"> REF _Ref104463312 \h </w:instrText>
      </w:r>
      <w:r w:rsidR="00C20DD3">
        <w:rPr>
          <w:rFonts w:eastAsia="Times New Roman" w:cstheme="minorHAnsi"/>
          <w:sz w:val="24"/>
          <w:szCs w:val="24"/>
          <w:lang w:val="en-US"/>
        </w:rPr>
        <w:instrText xml:space="preserve"> \* MERGEFORMAT </w:instrText>
      </w:r>
      <w:r w:rsidRPr="00C20DD3">
        <w:rPr>
          <w:rFonts w:eastAsia="Times New Roman" w:cstheme="minorHAnsi"/>
          <w:sz w:val="24"/>
          <w:szCs w:val="24"/>
          <w:lang w:val="en-US"/>
        </w:rPr>
      </w:r>
      <w:r w:rsidRPr="00C20DD3">
        <w:rPr>
          <w:rFonts w:eastAsia="Times New Roman" w:cstheme="minorHAnsi"/>
          <w:sz w:val="24"/>
          <w:szCs w:val="24"/>
          <w:lang w:val="en-US"/>
        </w:rPr>
        <w:fldChar w:fldCharType="separate"/>
      </w:r>
      <w:r w:rsidR="002A2027" w:rsidRPr="002A2027">
        <w:rPr>
          <w:rFonts w:cstheme="minorHAnsi"/>
        </w:rPr>
        <w:t xml:space="preserve">Figure </w:t>
      </w:r>
      <w:r w:rsidR="002A2027" w:rsidRPr="002A2027">
        <w:rPr>
          <w:rFonts w:cstheme="minorHAnsi"/>
          <w:noProof/>
        </w:rPr>
        <w:t>VI</w:t>
      </w:r>
      <w:r w:rsidRPr="00C20DD3">
        <w:rPr>
          <w:rFonts w:eastAsia="Times New Roman" w:cstheme="minorHAnsi"/>
          <w:sz w:val="24"/>
          <w:szCs w:val="24"/>
          <w:lang w:val="en-US"/>
        </w:rPr>
        <w:fldChar w:fldCharType="end"/>
      </w:r>
      <w:r w:rsidRPr="00C20DD3">
        <w:rPr>
          <w:rFonts w:eastAsia="Times New Roman" w:cstheme="minorHAnsi"/>
          <w:sz w:val="24"/>
          <w:szCs w:val="24"/>
          <w:lang w:val="en-US"/>
        </w:rPr>
        <w:t>).</w:t>
      </w:r>
    </w:p>
    <w:p w14:paraId="0E60B1CA" w14:textId="77777777" w:rsidR="00406D50" w:rsidRPr="00C20DD3" w:rsidRDefault="00406D50" w:rsidP="00406D50">
      <w:pPr>
        <w:pStyle w:val="ListParagraph"/>
        <w:numPr>
          <w:ilvl w:val="0"/>
          <w:numId w:val="13"/>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Connect the tracker to the control laptop using a (preferably flat) USB cable, preferably via a USB hub. Turning the USB connection off whenever data is not retrieved from the tracker will extend battery life. This is because the tracker is always charging when the USB is connected.</w:t>
      </w:r>
    </w:p>
    <w:p w14:paraId="4402EF95" w14:textId="77777777" w:rsidR="00406D50" w:rsidRPr="00C20DD3" w:rsidRDefault="00406D50" w:rsidP="00406D50">
      <w:pPr>
        <w:spacing w:after="0" w:line="240" w:lineRule="auto"/>
        <w:rPr>
          <w:rFonts w:eastAsia="Times New Roman" w:cstheme="minorHAnsi"/>
          <w:sz w:val="24"/>
          <w:szCs w:val="24"/>
          <w:lang w:val="en-US"/>
        </w:rPr>
      </w:pPr>
    </w:p>
    <w:p w14:paraId="5005EC2A" w14:textId="2E9C7A0C" w:rsidR="00921A43" w:rsidRPr="00C20DD3" w:rsidRDefault="00921A43" w:rsidP="00406D50">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Sample Holder</w:t>
      </w:r>
    </w:p>
    <w:p w14:paraId="10D2827E" w14:textId="18E99978" w:rsidR="00406D50" w:rsidRPr="00CD1745" w:rsidRDefault="007E5401" w:rsidP="00CD1745">
      <w:pPr>
        <w:pStyle w:val="ListParagraph"/>
        <w:numPr>
          <w:ilvl w:val="0"/>
          <w:numId w:val="14"/>
        </w:numPr>
        <w:spacing w:after="0" w:line="240" w:lineRule="auto"/>
        <w:rPr>
          <w:rFonts w:eastAsia="Times New Roman" w:cstheme="minorHAnsi"/>
          <w:sz w:val="24"/>
          <w:szCs w:val="24"/>
          <w:lang w:val="en-US"/>
        </w:rPr>
      </w:pPr>
      <w:r>
        <w:rPr>
          <w:rFonts w:eastAsia="Times New Roman" w:cstheme="minorHAnsi"/>
          <w:sz w:val="24"/>
          <w:szCs w:val="24"/>
          <w:lang w:val="en-US"/>
        </w:rPr>
        <w:t>Mill</w:t>
      </w:r>
      <w:r w:rsidR="00406D50" w:rsidRPr="00C20DD3">
        <w:rPr>
          <w:rFonts w:eastAsia="Times New Roman" w:cstheme="minorHAnsi"/>
          <w:sz w:val="24"/>
          <w:szCs w:val="24"/>
          <w:lang w:val="en-US"/>
        </w:rPr>
        <w:t xml:space="preserve"> the sample holder from graphite or other material that conducts heat. Dimensions are shown in the CAD drawing.</w:t>
      </w:r>
      <w:r>
        <w:rPr>
          <w:rFonts w:eastAsia="Times New Roman" w:cstheme="minorHAnsi"/>
          <w:sz w:val="24"/>
          <w:szCs w:val="24"/>
          <w:lang w:val="en-US"/>
        </w:rPr>
        <w:t xml:space="preserve"> The samples shelves are milled at </w:t>
      </w:r>
      <w:proofErr w:type="gramStart"/>
      <w:r>
        <w:rPr>
          <w:rFonts w:eastAsia="Times New Roman" w:cstheme="minorHAnsi"/>
          <w:sz w:val="24"/>
          <w:szCs w:val="24"/>
          <w:lang w:val="en-US"/>
        </w:rPr>
        <w:t>16 degree</w:t>
      </w:r>
      <w:proofErr w:type="gramEnd"/>
      <w:r>
        <w:rPr>
          <w:rFonts w:eastAsia="Times New Roman" w:cstheme="minorHAnsi"/>
          <w:sz w:val="24"/>
          <w:szCs w:val="24"/>
          <w:lang w:val="en-US"/>
        </w:rPr>
        <w:t xml:space="preserve"> angles, such that the samples appear normal to the camera. Paint sample holder with grey matte paint that survives ultraviolet light, high temperature, and humidity.</w:t>
      </w:r>
    </w:p>
    <w:p w14:paraId="6D2199D4" w14:textId="14B76980" w:rsidR="000B215E"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Drill holes for the nails serving as sample alignment pins and attach the nails into the sample holder. When working with samples that accumulate charge under illumination, the metal pins serve as ground source, assuming the sample holder itself is grounded.</w:t>
      </w:r>
    </w:p>
    <w:p w14:paraId="50223965" w14:textId="6B59DA77" w:rsidR="00406D50"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 Drill a hole for the thermocouple to the side of the sample holder. Measuring the temperature from inside the sample holder is a viable approximation for the sample temperature if the substrates of the samples are relatively thin. This approximation should be confirmed with IR camera (with properly set emissivity estimate) when new types of samples are brought in.</w:t>
      </w:r>
    </w:p>
    <w:p w14:paraId="711EF11A" w14:textId="473E364C" w:rsidR="000B215E" w:rsidRPr="00C20DD3" w:rsidRDefault="000B215E" w:rsidP="00406D50">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the sample holder to neutral gray.</w:t>
      </w:r>
    </w:p>
    <w:p w14:paraId="04F08952" w14:textId="459C9565" w:rsidR="000B215E" w:rsidRPr="00C20DD3" w:rsidRDefault="000B215E"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Assemble the resistive heating module and tape it to the bottom of the sample holder with Kapton tape. </w:t>
      </w:r>
      <w:r w:rsidR="00C26072" w:rsidRPr="00C20DD3">
        <w:rPr>
          <w:rFonts w:eastAsia="Times New Roman" w:cstheme="minorHAnsi"/>
          <w:sz w:val="24"/>
          <w:szCs w:val="24"/>
          <w:lang w:val="en-US"/>
        </w:rPr>
        <w:t xml:space="preserve">The heat insulation mat can be attached to the sample holder with tape or left loose. See </w:t>
      </w:r>
      <w:r w:rsidR="00C26072" w:rsidRPr="00C20DD3">
        <w:rPr>
          <w:rFonts w:eastAsia="Times New Roman" w:cstheme="minorHAnsi"/>
          <w:sz w:val="24"/>
          <w:szCs w:val="24"/>
          <w:lang w:val="en-US"/>
        </w:rPr>
        <w:fldChar w:fldCharType="begin"/>
      </w:r>
      <w:r w:rsidR="00C26072" w:rsidRPr="00C20DD3">
        <w:rPr>
          <w:rFonts w:eastAsia="Times New Roman" w:cstheme="minorHAnsi"/>
          <w:sz w:val="24"/>
          <w:szCs w:val="24"/>
          <w:lang w:val="en-US"/>
        </w:rPr>
        <w:instrText xml:space="preserve"> REF _Ref104461368 \h </w:instrText>
      </w:r>
      <w:r w:rsidR="00C20DD3">
        <w:rPr>
          <w:rFonts w:eastAsia="Times New Roman" w:cstheme="minorHAnsi"/>
          <w:sz w:val="24"/>
          <w:szCs w:val="24"/>
          <w:lang w:val="en-US"/>
        </w:rPr>
        <w:instrText xml:space="preserve"> \* MERGEFORMAT </w:instrText>
      </w:r>
      <w:r w:rsidR="00C26072" w:rsidRPr="00C20DD3">
        <w:rPr>
          <w:rFonts w:eastAsia="Times New Roman" w:cstheme="minorHAnsi"/>
          <w:sz w:val="24"/>
          <w:szCs w:val="24"/>
          <w:lang w:val="en-US"/>
        </w:rPr>
      </w:r>
      <w:r w:rsidR="00C26072" w:rsidRPr="00C20DD3">
        <w:rPr>
          <w:rFonts w:eastAsia="Times New Roman" w:cstheme="minorHAnsi"/>
          <w:sz w:val="24"/>
          <w:szCs w:val="24"/>
          <w:lang w:val="en-US"/>
        </w:rPr>
        <w:fldChar w:fldCharType="separate"/>
      </w:r>
      <w:r w:rsidR="002A2027" w:rsidRPr="00C20DD3">
        <w:rPr>
          <w:rFonts w:cstheme="minorHAnsi"/>
        </w:rPr>
        <w:t xml:space="preserve">Figure </w:t>
      </w:r>
      <w:r w:rsidR="002A2027">
        <w:rPr>
          <w:rFonts w:cstheme="minorHAnsi"/>
          <w:noProof/>
        </w:rPr>
        <w:t>IV</w:t>
      </w:r>
      <w:r w:rsidR="00C26072" w:rsidRPr="00C20DD3">
        <w:rPr>
          <w:rFonts w:eastAsia="Times New Roman" w:cstheme="minorHAnsi"/>
          <w:sz w:val="24"/>
          <w:szCs w:val="24"/>
          <w:lang w:val="en-US"/>
        </w:rPr>
        <w:fldChar w:fldCharType="end"/>
      </w:r>
      <w:r w:rsidR="00C26072" w:rsidRPr="00C20DD3">
        <w:rPr>
          <w:rFonts w:eastAsia="Times New Roman" w:cstheme="minorHAnsi"/>
          <w:sz w:val="24"/>
          <w:szCs w:val="24"/>
          <w:lang w:val="en-US"/>
        </w:rPr>
        <w:t xml:space="preserve"> for the assembled sample holder.</w:t>
      </w:r>
    </w:p>
    <w:p w14:paraId="091FB0FA" w14:textId="438120DD" w:rsidR="00C26072" w:rsidRPr="00C20DD3" w:rsidRDefault="00C26072"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the thermocouple into the drill hole. Connect the thermocouple and heating module to the temperature controller and program the temperature controller according to the manufacturer’s instructions.</w:t>
      </w:r>
    </w:p>
    <w:p w14:paraId="41132FC0" w14:textId="77777777" w:rsidR="00C90C40" w:rsidRPr="00C20DD3" w:rsidRDefault="00C26072"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camera live feed to adjust the sample holder location so that it is horizontal and centered in the picture. Mark the exact sample holder location with alignment tapes to the floor of the chamber.</w:t>
      </w:r>
      <w:r w:rsidR="00C90C40" w:rsidRPr="00C20DD3">
        <w:rPr>
          <w:rFonts w:eastAsia="Times New Roman" w:cstheme="minorHAnsi"/>
          <w:sz w:val="24"/>
          <w:szCs w:val="24"/>
          <w:lang w:val="en-US"/>
        </w:rPr>
        <w:t xml:space="preserve"> Deviation from this alignment may cause light intensity variations between the samples, thus resulting in uneven degradation and reduced quality of data. The provided analysis code assumes the sample holder to be horizontally aligned in the image, pictures with tilted alignment </w:t>
      </w:r>
      <w:proofErr w:type="gramStart"/>
      <w:r w:rsidR="00C90C40" w:rsidRPr="00C20DD3">
        <w:rPr>
          <w:rFonts w:eastAsia="Times New Roman" w:cstheme="minorHAnsi"/>
          <w:sz w:val="24"/>
          <w:szCs w:val="24"/>
          <w:lang w:val="en-US"/>
        </w:rPr>
        <w:t>lead</w:t>
      </w:r>
      <w:proofErr w:type="gramEnd"/>
      <w:r w:rsidR="00C90C40" w:rsidRPr="00C20DD3">
        <w:rPr>
          <w:rFonts w:eastAsia="Times New Roman" w:cstheme="minorHAnsi"/>
          <w:sz w:val="24"/>
          <w:szCs w:val="24"/>
          <w:lang w:val="en-US"/>
        </w:rPr>
        <w:t xml:space="preserve"> to a smaller area of the sample being analyzed, thus less representative data.</w:t>
      </w:r>
    </w:p>
    <w:p w14:paraId="4BD69846" w14:textId="15C047FC" w:rsidR="00C26072" w:rsidRPr="00C20DD3" w:rsidRDefault="00C90C40" w:rsidP="000B215E">
      <w:pPr>
        <w:pStyle w:val="ListParagraph"/>
        <w:numPr>
          <w:ilvl w:val="0"/>
          <w:numId w:val="14"/>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Test the sample holder with targeted samples and live feed of the camera. Check for reflections or shadows distorting the color of the samples. Reposition the objects within the chamber if distortions occur. With mat samples, the sample tilting angle can be reduced, and with very reflecting samples, </w:t>
      </w:r>
      <w:r w:rsidR="00A27A29" w:rsidRPr="00C20DD3">
        <w:rPr>
          <w:rFonts w:eastAsia="Times New Roman" w:cstheme="minorHAnsi"/>
          <w:sz w:val="24"/>
          <w:szCs w:val="24"/>
          <w:lang w:val="en-US"/>
        </w:rPr>
        <w:t xml:space="preserve">angle can be </w:t>
      </w:r>
      <w:proofErr w:type="gramStart"/>
      <w:r w:rsidR="00A27A29" w:rsidRPr="00C20DD3">
        <w:rPr>
          <w:rFonts w:eastAsia="Times New Roman" w:cstheme="minorHAnsi"/>
          <w:sz w:val="24"/>
          <w:szCs w:val="24"/>
          <w:lang w:val="en-US"/>
        </w:rPr>
        <w:t>increased</w:t>
      </w:r>
      <w:proofErr w:type="gramEnd"/>
      <w:r w:rsidR="00A27A29" w:rsidRPr="00C20DD3">
        <w:rPr>
          <w:rFonts w:eastAsia="Times New Roman" w:cstheme="minorHAnsi"/>
          <w:sz w:val="24"/>
          <w:szCs w:val="24"/>
          <w:lang w:val="en-US"/>
        </w:rPr>
        <w:t xml:space="preserve"> or diffuser added to the lamp to achieve more scattered light.</w:t>
      </w:r>
    </w:p>
    <w:p w14:paraId="0F08A1FB" w14:textId="0C964F5D" w:rsidR="00921A43" w:rsidRPr="00C20DD3" w:rsidRDefault="00921A43" w:rsidP="00A27A29">
      <w:pPr>
        <w:spacing w:after="0" w:line="240" w:lineRule="auto"/>
        <w:rPr>
          <w:rFonts w:eastAsia="Times New Roman" w:cstheme="minorHAnsi"/>
          <w:sz w:val="24"/>
          <w:szCs w:val="24"/>
          <w:lang w:val="en-US"/>
        </w:rPr>
      </w:pPr>
    </w:p>
    <w:p w14:paraId="593AC99D" w14:textId="00B9E0CD" w:rsidR="00921A43" w:rsidRPr="00C20DD3" w:rsidRDefault="00921A43" w:rsidP="00A27A29">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Control</w:t>
      </w:r>
    </w:p>
    <w:p w14:paraId="75F1DAB5" w14:textId="67081D58"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laptop is connected to Arduino and camera.</w:t>
      </w:r>
    </w:p>
    <w:p w14:paraId="3D5AA4B7" w14:textId="213C8364"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If using Windows, set the system to not to restart automatically during system updates.</w:t>
      </w:r>
    </w:p>
    <w:p w14:paraId="29896753" w14:textId="51C2CBE1" w:rsidR="00A27A2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Configure a folder structure for the aging test data. The data folder should be backed up for security to a server or cloud. We recommend saving each aging test into its own folder. The analysis codes we provide assume that each folder contains one picture of the </w:t>
      </w: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color chart (as the first image of the aging test), and pictures of the samples, nothing else</w:t>
      </w:r>
      <w:r w:rsidR="005540C9" w:rsidRPr="00C20DD3">
        <w:rPr>
          <w:rFonts w:eastAsia="Times New Roman" w:cstheme="minorHAnsi"/>
          <w:sz w:val="24"/>
          <w:szCs w:val="24"/>
          <w:lang w:val="en-US"/>
        </w:rPr>
        <w:t>.</w:t>
      </w:r>
    </w:p>
    <w:p w14:paraId="4C57473B" w14:textId="77777777" w:rsidR="005540C9" w:rsidRPr="00C20DD3" w:rsidRDefault="00A27A29" w:rsidP="00A27A29">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Configure a metadata st</w:t>
      </w:r>
      <w:r w:rsidR="005540C9" w:rsidRPr="00C20DD3">
        <w:rPr>
          <w:rFonts w:eastAsia="Times New Roman" w:cstheme="minorHAnsi"/>
          <w:sz w:val="24"/>
          <w:szCs w:val="24"/>
          <w:lang w:val="en-US"/>
        </w:rPr>
        <w:t>ructure for the aging tests.</w:t>
      </w:r>
    </w:p>
    <w:p w14:paraId="332C97FD" w14:textId="3448F781" w:rsidR="00A27A29" w:rsidRPr="00C20DD3" w:rsidRDefault="005540C9" w:rsidP="005540C9">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We recommend the aging tests will be named by a unique identifier with fixed length (e.g., YYYYMMDD-RX-FL, where YYYYMMDD is the date of starting the measurement, X is the running number of the aging tests performed on that day, and FL are the initials of the corresponding researcher. This name can be used as the name of the picture folder and as the name of the metadata file(s).</w:t>
      </w:r>
    </w:p>
    <w:p w14:paraId="5A8FCD9A" w14:textId="77777777" w:rsidR="006244C7" w:rsidRPr="00C20DD3" w:rsidRDefault="00D95FB7" w:rsidP="006244C7">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We recommend assigning one metadata file (e.g., txt file format) for free-form human input and keeping it open in the laptop whenever the aging test is running. This will make sure everything relevant (a rainy day, samples dropping to the floor, electricity cutoffs, accidentally shaking the chamber…) will be logged </w:t>
      </w:r>
      <w:r w:rsidRPr="00C20DD3">
        <w:rPr>
          <w:rFonts w:eastAsia="Times New Roman" w:cstheme="minorHAnsi"/>
          <w:sz w:val="24"/>
          <w:szCs w:val="24"/>
          <w:lang w:val="en-US"/>
        </w:rPr>
        <w:lastRenderedPageBreak/>
        <w:t>into the file even if the logging person would not be one of the trained users of the setup.</w:t>
      </w:r>
    </w:p>
    <w:p w14:paraId="1D2BD68F" w14:textId="647781D2" w:rsidR="005659A1" w:rsidRPr="00C20DD3" w:rsidRDefault="00D95FB7" w:rsidP="006244C7">
      <w:pPr>
        <w:pStyle w:val="ListParagraph"/>
        <w:numPr>
          <w:ilvl w:val="1"/>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We recommend assigning a metadata file to serve as a unique checklist for every aging test. This file should </w:t>
      </w:r>
      <w:r w:rsidR="005659A1" w:rsidRPr="00C20DD3">
        <w:rPr>
          <w:rFonts w:eastAsia="Times New Roman" w:cstheme="minorHAnsi"/>
          <w:sz w:val="24"/>
          <w:szCs w:val="24"/>
          <w:lang w:val="en-US"/>
        </w:rPr>
        <w:t xml:space="preserve">also </w:t>
      </w:r>
      <w:r w:rsidRPr="00C20DD3">
        <w:rPr>
          <w:rFonts w:eastAsia="Times New Roman" w:cstheme="minorHAnsi"/>
          <w:sz w:val="24"/>
          <w:szCs w:val="24"/>
          <w:lang w:val="en-US"/>
        </w:rPr>
        <w:t xml:space="preserve">have open fields for </w:t>
      </w:r>
      <w:r w:rsidR="005659A1" w:rsidRPr="00C20DD3">
        <w:rPr>
          <w:rFonts w:eastAsia="Times New Roman" w:cstheme="minorHAnsi"/>
          <w:sz w:val="24"/>
          <w:szCs w:val="24"/>
          <w:lang w:val="en-US"/>
        </w:rPr>
        <w:t xml:space="preserve">the </w:t>
      </w:r>
      <w:r w:rsidRPr="00C20DD3">
        <w:rPr>
          <w:rFonts w:eastAsia="Times New Roman" w:cstheme="minorHAnsi"/>
          <w:sz w:val="24"/>
          <w:szCs w:val="24"/>
          <w:lang w:val="en-US"/>
        </w:rPr>
        <w:t>values that need to be filled when starting or ending the aging test</w:t>
      </w:r>
      <w:r w:rsidR="005659A1" w:rsidRPr="00C20DD3">
        <w:rPr>
          <w:rFonts w:eastAsia="Times New Roman" w:cstheme="minorHAnsi"/>
          <w:sz w:val="24"/>
          <w:szCs w:val="24"/>
          <w:lang w:val="en-US"/>
        </w:rPr>
        <w:t xml:space="preserve">. We provide a minimum working example of such a file in the repository describing the MIT Gen 1 chamber: </w:t>
      </w:r>
      <w:hyperlink r:id="rId14" w:history="1">
        <w:r w:rsidR="006244C7" w:rsidRPr="00C20DD3">
          <w:rPr>
            <w:rStyle w:val="Hyperlink"/>
            <w:rFonts w:eastAsia="Times New Roman" w:cstheme="minorHAnsi"/>
            <w:sz w:val="24"/>
            <w:szCs w:val="24"/>
            <w:lang w:val="en-US"/>
          </w:rPr>
          <w:t>https://github.com/PV-Lab/hte_degradation_chamber/metafile_aging_checklist_model.txt</w:t>
        </w:r>
      </w:hyperlink>
      <w:r w:rsidR="006244C7" w:rsidRPr="00C20DD3">
        <w:rPr>
          <w:rFonts w:eastAsia="Times New Roman" w:cstheme="minorHAnsi"/>
          <w:sz w:val="24"/>
          <w:szCs w:val="24"/>
          <w:lang w:val="en-US"/>
        </w:rPr>
        <w:t xml:space="preserve"> (5/26/2022)</w:t>
      </w:r>
    </w:p>
    <w:p w14:paraId="08B1D023" w14:textId="6C2BF6D8" w:rsidR="006244C7" w:rsidRPr="00C20DD3" w:rsidRDefault="006244C7" w:rsidP="006244C7">
      <w:pPr>
        <w:pStyle w:val="ListParagraph"/>
        <w:numPr>
          <w:ilvl w:val="0"/>
          <w:numId w:val="15"/>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Install and test all the software and codes required in the use of the aging chamber. For MIT Gen 1 chamber, the codes are provided in two repositories: </w:t>
      </w:r>
      <w:hyperlink r:id="rId15" w:history="1">
        <w:r w:rsidRPr="006244C7">
          <w:rPr>
            <w:rStyle w:val="Hyperlink"/>
            <w:rFonts w:eastAsia="Times New Roman" w:cstheme="minorHAnsi"/>
            <w:sz w:val="24"/>
            <w:szCs w:val="24"/>
            <w:lang w:val="en-US"/>
          </w:rPr>
          <w:t>https://github.com/PV-Lab/hte_degradation_chamber</w:t>
        </w:r>
      </w:hyperlink>
      <w:r w:rsidRPr="00C20DD3">
        <w:rPr>
          <w:rFonts w:eastAsia="Times New Roman" w:cstheme="minorHAnsi"/>
          <w:sz w:val="24"/>
          <w:szCs w:val="24"/>
          <w:lang w:val="en-US"/>
        </w:rPr>
        <w:t xml:space="preserve"> and </w:t>
      </w:r>
      <w:hyperlink r:id="rId16" w:history="1">
        <w:r w:rsidRPr="00C20DD3">
          <w:rPr>
            <w:rStyle w:val="Hyperlink"/>
            <w:rFonts w:eastAsia="Times New Roman" w:cstheme="minorHAnsi"/>
            <w:sz w:val="24"/>
            <w:szCs w:val="24"/>
            <w:lang w:val="en-US"/>
          </w:rPr>
          <w:t>https://github.com/PV-Lab/RGBanalysis</w:t>
        </w:r>
      </w:hyperlink>
      <w:r w:rsidRPr="00C20DD3">
        <w:rPr>
          <w:rFonts w:eastAsia="Times New Roman" w:cstheme="minorHAnsi"/>
          <w:sz w:val="24"/>
          <w:szCs w:val="24"/>
          <w:lang w:val="en-US"/>
        </w:rPr>
        <w:t xml:space="preserve"> (5/26/2022).</w:t>
      </w:r>
    </w:p>
    <w:p w14:paraId="0C7DD5A4" w14:textId="5279A1C2" w:rsidR="006244C7" w:rsidRPr="00C20DD3" w:rsidRDefault="006244C7" w:rsidP="006244C7">
      <w:pPr>
        <w:spacing w:after="0" w:line="240" w:lineRule="auto"/>
        <w:rPr>
          <w:rFonts w:eastAsia="Times New Roman" w:cstheme="minorHAnsi"/>
          <w:sz w:val="24"/>
          <w:szCs w:val="24"/>
          <w:lang w:val="en-US"/>
        </w:rPr>
      </w:pPr>
    </w:p>
    <w:p w14:paraId="1F3F7DA0" w14:textId="7DDEC53B" w:rsidR="006244C7" w:rsidRPr="00C20DD3" w:rsidRDefault="006244C7" w:rsidP="006244C7">
      <w:pPr>
        <w:spacing w:after="0" w:line="240" w:lineRule="auto"/>
        <w:rPr>
          <w:rFonts w:eastAsia="Times New Roman" w:cstheme="minorHAnsi"/>
          <w:b/>
          <w:bCs/>
          <w:sz w:val="24"/>
          <w:szCs w:val="24"/>
          <w:lang w:val="en-US"/>
        </w:rPr>
      </w:pPr>
      <w:r w:rsidRPr="00C20DD3">
        <w:rPr>
          <w:rFonts w:eastAsia="Times New Roman" w:cstheme="minorHAnsi"/>
          <w:b/>
          <w:bCs/>
          <w:sz w:val="24"/>
          <w:szCs w:val="24"/>
          <w:lang w:val="en-US"/>
        </w:rPr>
        <w:t>Test and calibration of the aging chamber</w:t>
      </w:r>
    </w:p>
    <w:p w14:paraId="66416483" w14:textId="0173A226" w:rsidR="006244C7" w:rsidRPr="00C20DD3" w:rsidRDefault="006244C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infrared camera for testing the temperature distribution of the samples in the sample holder.</w:t>
      </w:r>
    </w:p>
    <w:p w14:paraId="2BAE2A3D" w14:textId="774E40DA" w:rsidR="006244C7" w:rsidRPr="00C20DD3" w:rsidRDefault="00C953A2"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a reference solar cell with known quantum efficiency spectrum, quantum efficiency spectrum of the perovskite samples you test, and the spectral information provided by the lamp manufacturer (or measured by you) to calculate the effective intensity of the illumination for your samples.</w:t>
      </w:r>
    </w:p>
    <w:p w14:paraId="4B7BBDD0" w14:textId="5D06F08A" w:rsidR="00C953A2" w:rsidRPr="00C20DD3" w:rsidRDefault="00C953A2"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Calibrate the humidity control system against the humidity-temperature tracker. The values should be within few percentage points from each other when the sensors are located next to each other and the Si7021 sensor is fresh. The deviation increases when the Si7021 sensor ages and should be compensated for by increasing the target humidity settin</w:t>
      </w:r>
      <w:r w:rsidR="002816E7" w:rsidRPr="00C20DD3">
        <w:rPr>
          <w:rFonts w:eastAsia="Times New Roman" w:cstheme="minorHAnsi"/>
          <w:sz w:val="24"/>
          <w:szCs w:val="24"/>
          <w:lang w:val="en-US"/>
        </w:rPr>
        <w:t>g</w:t>
      </w:r>
      <w:r w:rsidRPr="00C20DD3">
        <w:rPr>
          <w:rFonts w:eastAsia="Times New Roman" w:cstheme="minorHAnsi"/>
          <w:sz w:val="24"/>
          <w:szCs w:val="24"/>
          <w:lang w:val="en-US"/>
        </w:rPr>
        <w:t>. When the difference becomes too high, the sensor should be changed.</w:t>
      </w:r>
    </w:p>
    <w:p w14:paraId="78EC4BDD" w14:textId="37B22E3C" w:rsidR="006244C7" w:rsidRPr="00C20DD3" w:rsidRDefault="002816E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Run the system for the intended duration of the aging tests and check if excessive condensation appears, that the humidity ramp-up rate is sufficiently fast for the intended samples (if the samples degrade very quickly, the humidity control fan can be swapped to a larger one or speed increased), and that the humidity and temperature of the chamber remain stable during the aging test. Check also (using the analysis codes provided) that the colors of the printed color chart remain stable during the aging test.</w:t>
      </w:r>
    </w:p>
    <w:p w14:paraId="49A47463" w14:textId="06C72C99" w:rsidR="002816E7" w:rsidRPr="00C20DD3" w:rsidRDefault="002816E7" w:rsidP="006244C7">
      <w:pPr>
        <w:pStyle w:val="ListParagraph"/>
        <w:numPr>
          <w:ilvl w:val="0"/>
          <w:numId w:val="1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Run aging tests with samples to </w:t>
      </w:r>
      <w:r w:rsidR="008E6453" w:rsidRPr="00C20DD3">
        <w:rPr>
          <w:rFonts w:eastAsia="Times New Roman" w:cstheme="minorHAnsi"/>
          <w:sz w:val="24"/>
          <w:szCs w:val="24"/>
          <w:lang w:val="en-US"/>
        </w:rPr>
        <w:t xml:space="preserve">determine suitable camera settings and to </w:t>
      </w:r>
      <w:r w:rsidRPr="00C20DD3">
        <w:rPr>
          <w:rFonts w:eastAsia="Times New Roman" w:cstheme="minorHAnsi"/>
          <w:sz w:val="24"/>
          <w:szCs w:val="24"/>
          <w:lang w:val="en-US"/>
        </w:rPr>
        <w:t>establish a baseline of variations between the samples and within the sample.</w:t>
      </w:r>
      <w:r w:rsidR="002F2CC6" w:rsidRPr="00C20DD3">
        <w:rPr>
          <w:rFonts w:eastAsia="Times New Roman" w:cstheme="minorHAnsi"/>
          <w:sz w:val="24"/>
          <w:szCs w:val="24"/>
          <w:lang w:val="en-US"/>
        </w:rPr>
        <w:t xml:space="preserve"> Camera settings should be chosen so that the white color patch of the </w:t>
      </w:r>
      <w:proofErr w:type="spellStart"/>
      <w:r w:rsidR="002F2CC6" w:rsidRPr="00C20DD3">
        <w:rPr>
          <w:rFonts w:eastAsia="Times New Roman" w:cstheme="minorHAnsi"/>
          <w:sz w:val="24"/>
          <w:szCs w:val="24"/>
          <w:lang w:val="en-US"/>
        </w:rPr>
        <w:t>Xrite</w:t>
      </w:r>
      <w:proofErr w:type="spellEnd"/>
      <w:r w:rsidR="002F2CC6" w:rsidRPr="00C20DD3">
        <w:rPr>
          <w:rFonts w:eastAsia="Times New Roman" w:cstheme="minorHAnsi"/>
          <w:sz w:val="24"/>
          <w:szCs w:val="24"/>
          <w:lang w:val="en-US"/>
        </w:rPr>
        <w:t xml:space="preserve"> color chart does not saturate to white (to RGB of 256/256/256), and the colors of typical samples do not saturate to black (to RGB of 0/0/0). See typical calibration results from section Extra Data within this manual.</w:t>
      </w:r>
    </w:p>
    <w:p w14:paraId="47AAE241" w14:textId="77777777" w:rsidR="00551A34" w:rsidRPr="00C20DD3" w:rsidRDefault="00551A34" w:rsidP="00551A34">
      <w:pPr>
        <w:spacing w:after="240" w:line="240" w:lineRule="auto"/>
        <w:rPr>
          <w:rFonts w:eastAsia="Times New Roman" w:cstheme="minorHAnsi"/>
          <w:sz w:val="24"/>
          <w:szCs w:val="24"/>
          <w:lang w:val="en-US"/>
        </w:rPr>
      </w:pPr>
    </w:p>
    <w:p w14:paraId="01B6C05E"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b/>
          <w:bCs/>
          <w:color w:val="000000"/>
          <w:sz w:val="24"/>
          <w:szCs w:val="24"/>
          <w:lang w:val="en-US"/>
        </w:rPr>
        <w:t>Software</w:t>
      </w:r>
    </w:p>
    <w:p w14:paraId="703E80B5" w14:textId="6DA9ABE2" w:rsidR="00111810" w:rsidRDefault="00AE669C" w:rsidP="00111810">
      <w:pPr>
        <w:pStyle w:val="ListParagraph"/>
        <w:numPr>
          <w:ilvl w:val="0"/>
          <w:numId w:val="2"/>
        </w:numPr>
        <w:spacing w:after="0" w:line="240" w:lineRule="auto"/>
        <w:rPr>
          <w:rFonts w:eastAsia="Times New Roman" w:cstheme="minorHAnsi"/>
          <w:color w:val="000000"/>
          <w:sz w:val="24"/>
          <w:szCs w:val="24"/>
          <w:lang w:val="en-US"/>
        </w:rPr>
      </w:pPr>
      <w:r w:rsidRPr="00C20DD3">
        <w:rPr>
          <w:rFonts w:eastAsia="Times New Roman" w:cstheme="minorHAnsi"/>
          <w:color w:val="000000"/>
          <w:sz w:val="24"/>
          <w:szCs w:val="24"/>
          <w:lang w:val="en-US"/>
        </w:rPr>
        <w:lastRenderedPageBreak/>
        <w:t>Download</w:t>
      </w:r>
      <w:r w:rsidR="00E7758C">
        <w:rPr>
          <w:rFonts w:eastAsia="Times New Roman" w:cstheme="minorHAnsi"/>
          <w:color w:val="000000"/>
          <w:sz w:val="24"/>
          <w:szCs w:val="24"/>
          <w:lang w:val="en-US"/>
        </w:rPr>
        <w:t xml:space="preserve"> and</w:t>
      </w:r>
      <w:r w:rsidRPr="00C20DD3">
        <w:rPr>
          <w:rFonts w:eastAsia="Times New Roman" w:cstheme="minorHAnsi"/>
          <w:color w:val="000000"/>
          <w:sz w:val="24"/>
          <w:szCs w:val="24"/>
          <w:lang w:val="en-US"/>
        </w:rPr>
        <w:t xml:space="preserve"> installation</w:t>
      </w:r>
      <w:r w:rsidR="00E7758C">
        <w:rPr>
          <w:rFonts w:eastAsia="Times New Roman" w:cstheme="minorHAnsi"/>
          <w:color w:val="000000"/>
          <w:sz w:val="24"/>
          <w:szCs w:val="24"/>
          <w:lang w:val="en-US"/>
        </w:rPr>
        <w:t xml:space="preserve"> instructions </w:t>
      </w:r>
      <w:r w:rsidR="00111810" w:rsidRPr="00C20DD3">
        <w:rPr>
          <w:rFonts w:eastAsia="Times New Roman" w:cstheme="minorHAnsi"/>
          <w:color w:val="000000"/>
          <w:sz w:val="24"/>
          <w:szCs w:val="24"/>
          <w:lang w:val="en-US"/>
        </w:rPr>
        <w:t xml:space="preserve">for the </w:t>
      </w:r>
      <w:r w:rsidR="00E7758C">
        <w:rPr>
          <w:rFonts w:eastAsia="Times New Roman" w:cstheme="minorHAnsi"/>
          <w:color w:val="000000"/>
          <w:sz w:val="24"/>
          <w:szCs w:val="24"/>
          <w:lang w:val="en-US"/>
        </w:rPr>
        <w:t>control codes of the chamber</w:t>
      </w:r>
      <w:r w:rsidR="00111810" w:rsidRPr="00C20DD3">
        <w:rPr>
          <w:rFonts w:eastAsia="Times New Roman" w:cstheme="minorHAnsi"/>
          <w:color w:val="000000"/>
          <w:sz w:val="24"/>
          <w:szCs w:val="24"/>
          <w:lang w:val="en-US"/>
        </w:rPr>
        <w:t xml:space="preserve"> </w:t>
      </w:r>
      <w:r w:rsidRPr="00C20DD3">
        <w:rPr>
          <w:rFonts w:eastAsia="Times New Roman" w:cstheme="minorHAnsi"/>
          <w:color w:val="000000"/>
          <w:sz w:val="24"/>
          <w:szCs w:val="24"/>
          <w:lang w:val="en-US"/>
        </w:rPr>
        <w:t xml:space="preserve">available in </w:t>
      </w:r>
      <w:proofErr w:type="spellStart"/>
      <w:proofErr w:type="gram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w:t>
      </w:r>
      <w:r w:rsidR="00E7758C">
        <w:rPr>
          <w:rFonts w:eastAsia="Times New Roman" w:cstheme="minorHAnsi"/>
          <w:color w:val="000000"/>
          <w:sz w:val="24"/>
          <w:szCs w:val="24"/>
          <w:lang w:val="en-US"/>
        </w:rPr>
        <w:t xml:space="preserve"> repository</w:t>
      </w:r>
      <w:proofErr w:type="gramEnd"/>
      <w:r w:rsidR="00111810" w:rsidRPr="00C20DD3">
        <w:rPr>
          <w:rFonts w:eastAsia="Times New Roman" w:cstheme="minorHAnsi"/>
          <w:color w:val="000000"/>
          <w:sz w:val="24"/>
          <w:szCs w:val="24"/>
          <w:lang w:val="en-US"/>
        </w:rPr>
        <w:t xml:space="preserve">: </w:t>
      </w:r>
      <w:hyperlink r:id="rId17"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w:t>
      </w:r>
      <w:r w:rsidR="00111810" w:rsidRPr="00C20DD3">
        <w:rPr>
          <w:rFonts w:eastAsia="Times New Roman" w:cstheme="minorHAnsi"/>
          <w:color w:val="000000"/>
          <w:sz w:val="24"/>
          <w:szCs w:val="24"/>
          <w:lang w:val="en-US"/>
        </w:rPr>
        <w:t>(5/25/2022).</w:t>
      </w:r>
    </w:p>
    <w:p w14:paraId="74CEEA00" w14:textId="21340134" w:rsidR="00C20DD3" w:rsidRPr="00C20DD3" w:rsidRDefault="00C20DD3" w:rsidP="00C20DD3">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 </w:t>
      </w:r>
      <w:r>
        <w:rPr>
          <w:rFonts w:eastAsia="Times New Roman" w:cstheme="minorHAnsi"/>
          <w:sz w:val="24"/>
          <w:szCs w:val="24"/>
          <w:lang w:val="en-US"/>
        </w:rPr>
        <w:t xml:space="preserve">detailed </w:t>
      </w:r>
      <w:r w:rsidRPr="00C20DD3">
        <w:rPr>
          <w:rFonts w:eastAsia="Times New Roman" w:cstheme="minorHAnsi"/>
          <w:sz w:val="24"/>
          <w:szCs w:val="24"/>
          <w:lang w:val="en-US"/>
        </w:rPr>
        <w:t xml:space="preserve">video visualizing the </w:t>
      </w:r>
      <w:r>
        <w:rPr>
          <w:rFonts w:eastAsia="Times New Roman" w:cstheme="minorHAnsi"/>
          <w:sz w:val="24"/>
          <w:szCs w:val="24"/>
          <w:lang w:val="en-US"/>
        </w:rPr>
        <w:t xml:space="preserve">use of the control software </w:t>
      </w:r>
      <w:r w:rsidRPr="00C20DD3">
        <w:rPr>
          <w:rFonts w:eastAsia="Times New Roman" w:cstheme="minorHAnsi"/>
          <w:sz w:val="24"/>
          <w:szCs w:val="24"/>
          <w:lang w:val="en-US"/>
        </w:rPr>
        <w:t xml:space="preserve">is provided in </w:t>
      </w:r>
      <w:proofErr w:type="spellStart"/>
      <w:r w:rsidRPr="00C20DD3">
        <w:rPr>
          <w:rFonts w:eastAsia="Times New Roman" w:cstheme="minorHAnsi"/>
          <w:sz w:val="24"/>
          <w:szCs w:val="24"/>
          <w:lang w:val="en-US"/>
        </w:rPr>
        <w:t>Youtube</w:t>
      </w:r>
      <w:proofErr w:type="spellEnd"/>
      <w:r w:rsidRPr="00C20DD3">
        <w:rPr>
          <w:rFonts w:eastAsia="Times New Roman" w:cstheme="minorHAnsi"/>
          <w:sz w:val="24"/>
          <w:szCs w:val="24"/>
          <w:lang w:val="en-US"/>
        </w:rPr>
        <w:t xml:space="preserve">. Link provided in the </w:t>
      </w:r>
      <w:proofErr w:type="spellStart"/>
      <w:r w:rsidRPr="00C20DD3">
        <w:rPr>
          <w:rFonts w:eastAsia="Times New Roman" w:cstheme="minorHAnsi"/>
          <w:sz w:val="24"/>
          <w:szCs w:val="24"/>
          <w:lang w:val="en-US"/>
        </w:rPr>
        <w:t>Github</w:t>
      </w:r>
      <w:proofErr w:type="spellEnd"/>
      <w:r w:rsidRPr="00C20DD3">
        <w:rPr>
          <w:rFonts w:eastAsia="Times New Roman" w:cstheme="minorHAnsi"/>
          <w:sz w:val="24"/>
          <w:szCs w:val="24"/>
          <w:lang w:val="en-US"/>
        </w:rPr>
        <w:t xml:space="preserve"> repository: </w:t>
      </w:r>
      <w:hyperlink r:id="rId18"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(5/25/2022).</w:t>
      </w:r>
    </w:p>
    <w:p w14:paraId="5AFE8713" w14:textId="15975C89" w:rsidR="00111810" w:rsidRPr="00C20DD3" w:rsidRDefault="00111810" w:rsidP="00111810">
      <w:pPr>
        <w:pStyle w:val="ListParagraph"/>
        <w:numPr>
          <w:ilvl w:val="0"/>
          <w:numId w:val="2"/>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Download, installation, and use instructions for the result analysis available in </w:t>
      </w:r>
      <w:proofErr w:type="spellStart"/>
      <w:r w:rsidRPr="00C20DD3">
        <w:rPr>
          <w:rFonts w:eastAsia="Times New Roman" w:cstheme="minorHAnsi"/>
          <w:color w:val="000000"/>
          <w:sz w:val="24"/>
          <w:szCs w:val="24"/>
          <w:lang w:val="en-US"/>
        </w:rPr>
        <w:t>Github</w:t>
      </w:r>
      <w:proofErr w:type="spellEnd"/>
      <w:r w:rsidRPr="00C20DD3">
        <w:rPr>
          <w:rFonts w:eastAsia="Times New Roman" w:cstheme="minorHAnsi"/>
          <w:color w:val="000000"/>
          <w:sz w:val="24"/>
          <w:szCs w:val="24"/>
          <w:lang w:val="en-US"/>
        </w:rPr>
        <w:t xml:space="preserve"> repository </w:t>
      </w:r>
      <w:proofErr w:type="spellStart"/>
      <w:r w:rsidRPr="00C20DD3">
        <w:rPr>
          <w:rFonts w:eastAsia="Times New Roman" w:cstheme="minorHAnsi"/>
          <w:color w:val="000000"/>
          <w:sz w:val="24"/>
          <w:szCs w:val="24"/>
          <w:lang w:val="en-US"/>
        </w:rPr>
        <w:t>RGBanalysis</w:t>
      </w:r>
      <w:proofErr w:type="spellEnd"/>
      <w:r w:rsidRPr="00C20DD3">
        <w:rPr>
          <w:rFonts w:eastAsia="Times New Roman" w:cstheme="minorHAnsi"/>
          <w:color w:val="000000"/>
          <w:sz w:val="24"/>
          <w:szCs w:val="24"/>
          <w:lang w:val="en-US"/>
        </w:rPr>
        <w:t xml:space="preserve">: https://github.com/PV-Lab/RGBanalysis (5/22/2022). </w:t>
      </w:r>
    </w:p>
    <w:p w14:paraId="5C4FC238" w14:textId="0A594659" w:rsidR="00551A34" w:rsidRPr="00C20DD3" w:rsidRDefault="00551A34" w:rsidP="00551A34">
      <w:pPr>
        <w:spacing w:after="0" w:line="240" w:lineRule="auto"/>
        <w:ind w:left="720"/>
        <w:rPr>
          <w:rFonts w:eastAsia="Times New Roman" w:cstheme="minorHAnsi"/>
          <w:sz w:val="24"/>
          <w:szCs w:val="24"/>
          <w:lang w:val="en-US"/>
        </w:rPr>
      </w:pPr>
    </w:p>
    <w:p w14:paraId="3290BF28" w14:textId="77777777" w:rsidR="00E7758C" w:rsidRDefault="00E7758C">
      <w:pPr>
        <w:rPr>
          <w:rFonts w:eastAsia="Times New Roman" w:cstheme="minorHAnsi"/>
          <w:b/>
          <w:bCs/>
          <w:color w:val="000000"/>
          <w:sz w:val="24"/>
          <w:szCs w:val="24"/>
          <w:u w:val="single"/>
          <w:lang w:val="en-US"/>
        </w:rPr>
      </w:pPr>
      <w:r>
        <w:rPr>
          <w:rFonts w:eastAsia="Times New Roman" w:cstheme="minorHAnsi"/>
          <w:b/>
          <w:bCs/>
          <w:color w:val="000000"/>
          <w:sz w:val="24"/>
          <w:szCs w:val="24"/>
          <w:u w:val="single"/>
          <w:lang w:val="en-US"/>
        </w:rPr>
        <w:br w:type="page"/>
      </w:r>
    </w:p>
    <w:p w14:paraId="349C2BF4" w14:textId="482445A6" w:rsidR="00551A34" w:rsidRPr="00E7758C" w:rsidRDefault="00551A34" w:rsidP="00CA4D9D">
      <w:pPr>
        <w:pStyle w:val="Heading1"/>
        <w:rPr>
          <w:rFonts w:asciiTheme="minorHAnsi" w:eastAsia="Times New Roman" w:hAnsiTheme="minorHAnsi" w:cstheme="minorHAnsi"/>
          <w:sz w:val="24"/>
          <w:szCs w:val="24"/>
          <w:u w:val="single"/>
          <w:lang w:val="en-US"/>
        </w:rPr>
      </w:pPr>
      <w:bookmarkStart w:id="10" w:name="_Toc104555252"/>
      <w:r w:rsidRPr="00E7758C">
        <w:rPr>
          <w:rFonts w:asciiTheme="minorHAnsi" w:eastAsia="Times New Roman" w:hAnsiTheme="minorHAnsi" w:cstheme="minorHAnsi"/>
          <w:b/>
          <w:bCs/>
          <w:color w:val="000000"/>
          <w:sz w:val="24"/>
          <w:szCs w:val="24"/>
          <w:u w:val="single"/>
          <w:lang w:val="en-US"/>
        </w:rPr>
        <w:lastRenderedPageBreak/>
        <w:t>User Guide</w:t>
      </w:r>
      <w:r w:rsidR="00E7758C" w:rsidRPr="00E7758C">
        <w:rPr>
          <w:rFonts w:eastAsia="Times New Roman" w:cstheme="minorHAnsi"/>
          <w:b/>
          <w:bCs/>
          <w:color w:val="000000"/>
          <w:sz w:val="24"/>
          <w:szCs w:val="24"/>
          <w:u w:val="single"/>
          <w:lang w:val="en-US"/>
        </w:rPr>
        <w:t xml:space="preserve"> for MIT Gen 1 Chamber</w:t>
      </w:r>
      <w:bookmarkEnd w:id="10"/>
    </w:p>
    <w:p w14:paraId="4DA9A83F" w14:textId="378A535E" w:rsidR="00111810" w:rsidRPr="00C20DD3" w:rsidRDefault="00111810" w:rsidP="00551A34">
      <w:pPr>
        <w:spacing w:after="0" w:line="240" w:lineRule="auto"/>
        <w:rPr>
          <w:rFonts w:eastAsia="Times New Roman" w:cstheme="minorHAnsi"/>
          <w:sz w:val="24"/>
          <w:szCs w:val="24"/>
          <w:lang w:val="en-US"/>
        </w:rPr>
      </w:pPr>
    </w:p>
    <w:p w14:paraId="6DF9BE74" w14:textId="54F6F2A3" w:rsidR="002D5DCD" w:rsidRPr="002D5DCD" w:rsidRDefault="00111810" w:rsidP="002D5DCD">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Notes </w:t>
      </w:r>
      <w:r w:rsidR="002D5DCD">
        <w:rPr>
          <w:rFonts w:eastAsia="Times New Roman" w:cstheme="minorHAnsi"/>
          <w:sz w:val="24"/>
          <w:szCs w:val="24"/>
          <w:lang w:val="en-US"/>
        </w:rPr>
        <w:t xml:space="preserve">regarding the aging test </w:t>
      </w:r>
      <w:r w:rsidRPr="00C20DD3">
        <w:rPr>
          <w:rFonts w:eastAsia="Times New Roman" w:cstheme="minorHAnsi"/>
          <w:sz w:val="24"/>
          <w:szCs w:val="24"/>
          <w:lang w:val="en-US"/>
        </w:rPr>
        <w:t>are to be made in the “</w:t>
      </w:r>
      <w:proofErr w:type="spellStart"/>
      <w:r w:rsidR="00C523C6" w:rsidRPr="00C20DD3">
        <w:rPr>
          <w:rFonts w:eastAsia="Times New Roman" w:cstheme="minorHAnsi"/>
          <w:sz w:val="24"/>
          <w:szCs w:val="24"/>
          <w:lang w:val="en-US"/>
        </w:rPr>
        <w:t>metafile_aging_checklist</w:t>
      </w:r>
      <w:proofErr w:type="spellEnd"/>
      <w:r w:rsidRPr="00C20DD3">
        <w:rPr>
          <w:rFonts w:eastAsia="Times New Roman" w:cstheme="minorHAnsi"/>
          <w:sz w:val="24"/>
          <w:szCs w:val="24"/>
          <w:lang w:val="en-US"/>
        </w:rPr>
        <w:t xml:space="preserve">” file. </w:t>
      </w:r>
      <w:r w:rsidR="00C523C6" w:rsidRPr="00C20DD3">
        <w:rPr>
          <w:rFonts w:eastAsia="Times New Roman" w:cstheme="minorHAnsi"/>
          <w:sz w:val="24"/>
          <w:szCs w:val="24"/>
          <w:lang w:val="en-US"/>
        </w:rPr>
        <w:t xml:space="preserve">Rename a </w:t>
      </w:r>
      <w:r w:rsidRPr="00C20DD3">
        <w:rPr>
          <w:rFonts w:eastAsia="Times New Roman" w:cstheme="minorHAnsi"/>
          <w:sz w:val="24"/>
          <w:szCs w:val="24"/>
          <w:lang w:val="en-US"/>
        </w:rPr>
        <w:t xml:space="preserve">copy of this file </w:t>
      </w:r>
      <w:r w:rsidR="00C523C6" w:rsidRPr="00C20DD3">
        <w:rPr>
          <w:rFonts w:eastAsia="Times New Roman" w:cstheme="minorHAnsi"/>
          <w:sz w:val="24"/>
          <w:szCs w:val="24"/>
          <w:lang w:val="en-US"/>
        </w:rPr>
        <w:t>according to the name of your aging test</w:t>
      </w:r>
      <w:r w:rsidR="002D5DCD">
        <w:rPr>
          <w:rFonts w:eastAsia="Times New Roman" w:cstheme="minorHAnsi"/>
          <w:sz w:val="24"/>
          <w:szCs w:val="24"/>
          <w:lang w:val="en-US"/>
        </w:rPr>
        <w:t xml:space="preserve"> and fill in the blanks.</w:t>
      </w:r>
    </w:p>
    <w:p w14:paraId="7B51D91A" w14:textId="631EE45B" w:rsidR="00F179CC" w:rsidRPr="00C20DD3" w:rsidRDefault="00F179CC" w:rsidP="00C20DD3">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A video visualizing the chamber usage is provided in </w:t>
      </w:r>
      <w:proofErr w:type="spellStart"/>
      <w:r w:rsidRPr="00C20DD3">
        <w:rPr>
          <w:rFonts w:eastAsia="Times New Roman" w:cstheme="minorHAnsi"/>
          <w:sz w:val="24"/>
          <w:szCs w:val="24"/>
          <w:lang w:val="en-US"/>
        </w:rPr>
        <w:t>Youtube</w:t>
      </w:r>
      <w:proofErr w:type="spellEnd"/>
      <w:r w:rsidRPr="00C20DD3">
        <w:rPr>
          <w:rFonts w:eastAsia="Times New Roman" w:cstheme="minorHAnsi"/>
          <w:sz w:val="24"/>
          <w:szCs w:val="24"/>
          <w:lang w:val="en-US"/>
        </w:rPr>
        <w:t xml:space="preserve">. Link provided in the </w:t>
      </w:r>
      <w:proofErr w:type="spellStart"/>
      <w:r w:rsidRPr="00C20DD3">
        <w:rPr>
          <w:rFonts w:eastAsia="Times New Roman" w:cstheme="minorHAnsi"/>
          <w:sz w:val="24"/>
          <w:szCs w:val="24"/>
          <w:lang w:val="en-US"/>
        </w:rPr>
        <w:t>Github</w:t>
      </w:r>
      <w:proofErr w:type="spellEnd"/>
      <w:r w:rsidRPr="00C20DD3">
        <w:rPr>
          <w:rFonts w:eastAsia="Times New Roman" w:cstheme="minorHAnsi"/>
          <w:sz w:val="24"/>
          <w:szCs w:val="24"/>
          <w:lang w:val="en-US"/>
        </w:rPr>
        <w:t xml:space="preserve"> repository: </w:t>
      </w:r>
      <w:hyperlink r:id="rId19" w:history="1">
        <w:r w:rsidRPr="00C20DD3">
          <w:rPr>
            <w:rStyle w:val="Hyperlink"/>
            <w:rFonts w:eastAsia="Times New Roman" w:cstheme="minorHAnsi"/>
            <w:sz w:val="24"/>
            <w:szCs w:val="24"/>
            <w:lang w:val="en-US"/>
          </w:rPr>
          <w:t>https://github.com/PV-Lab/hte_degradation_chamber</w:t>
        </w:r>
      </w:hyperlink>
      <w:r w:rsidRPr="00C20DD3">
        <w:rPr>
          <w:rFonts w:eastAsia="Times New Roman" w:cstheme="minorHAnsi"/>
          <w:color w:val="000000"/>
          <w:sz w:val="24"/>
          <w:szCs w:val="24"/>
          <w:lang w:val="en-US"/>
        </w:rPr>
        <w:t xml:space="preserve"> (5/25/2022).</w:t>
      </w:r>
    </w:p>
    <w:p w14:paraId="5EC2BC26" w14:textId="01357839"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Initial preparations</w:t>
      </w:r>
    </w:p>
    <w:p w14:paraId="235E5869" w14:textId="42030322" w:rsidR="00C33F12" w:rsidRDefault="00C33F12" w:rsidP="00C33F12">
      <w:pPr>
        <w:pStyle w:val="ListParagraph"/>
        <w:numPr>
          <w:ilvl w:val="1"/>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Activate/connect the USB port</w:t>
      </w:r>
      <w:r>
        <w:rPr>
          <w:rFonts w:eastAsia="Times New Roman" w:cstheme="minorHAnsi"/>
          <w:sz w:val="24"/>
          <w:szCs w:val="24"/>
          <w:lang w:val="en-US"/>
        </w:rPr>
        <w:t xml:space="preserve"> for the humidity tracker</w:t>
      </w:r>
      <w:r w:rsidRPr="00C33F12">
        <w:rPr>
          <w:rFonts w:eastAsia="Times New Roman" w:cstheme="minorHAnsi"/>
          <w:sz w:val="24"/>
          <w:szCs w:val="24"/>
          <w:lang w:val="en-US"/>
        </w:rPr>
        <w:t>.</w:t>
      </w:r>
      <w:r>
        <w:rPr>
          <w:rFonts w:eastAsia="Times New Roman" w:cstheme="minorHAnsi"/>
          <w:sz w:val="24"/>
          <w:szCs w:val="24"/>
          <w:lang w:val="en-US"/>
        </w:rPr>
        <w:t xml:space="preserve"> </w:t>
      </w:r>
      <w:r w:rsidRPr="00C20DD3">
        <w:rPr>
          <w:rFonts w:eastAsia="Times New Roman" w:cstheme="minorHAnsi"/>
          <w:sz w:val="24"/>
          <w:szCs w:val="24"/>
          <w:lang w:val="en-US"/>
        </w:rPr>
        <w:t xml:space="preserve">Open the </w:t>
      </w:r>
      <w:proofErr w:type="spellStart"/>
      <w:r w:rsidRPr="00C20DD3">
        <w:rPr>
          <w:rFonts w:eastAsia="Times New Roman" w:cstheme="minorHAnsi"/>
          <w:sz w:val="24"/>
          <w:szCs w:val="24"/>
          <w:lang w:val="en-US"/>
        </w:rPr>
        <w:t>EasyLog</w:t>
      </w:r>
      <w:proofErr w:type="spellEnd"/>
      <w:r w:rsidRPr="00C20DD3">
        <w:rPr>
          <w:rFonts w:eastAsia="Times New Roman" w:cstheme="minorHAnsi"/>
          <w:sz w:val="24"/>
          <w:szCs w:val="24"/>
          <w:lang w:val="en-US"/>
        </w:rPr>
        <w:t xml:space="preserve"> Humidity Tracker App on the computer</w:t>
      </w:r>
      <w:r w:rsidR="002D5DCD">
        <w:rPr>
          <w:rFonts w:eastAsia="Times New Roman" w:cstheme="minorHAnsi"/>
          <w:sz w:val="24"/>
          <w:szCs w:val="24"/>
          <w:lang w:val="en-US"/>
        </w:rPr>
        <w:t xml:space="preserve">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_Ref104545602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2A2027">
        <w:t xml:space="preserve">Figure </w:t>
      </w:r>
      <w:r w:rsidR="002A2027">
        <w:rPr>
          <w:noProof/>
        </w:rPr>
        <w:t>VII</w:t>
      </w:r>
      <w:r w:rsidR="002D5DCD">
        <w:rPr>
          <w:rFonts w:eastAsia="Times New Roman" w:cstheme="minorHAnsi"/>
          <w:sz w:val="24"/>
          <w:szCs w:val="24"/>
          <w:lang w:val="en-US"/>
        </w:rPr>
        <w:fldChar w:fldCharType="end"/>
      </w:r>
      <w:r w:rsidR="002D5DCD">
        <w:rPr>
          <w:rFonts w:eastAsia="Times New Roman" w:cstheme="minorHAnsi"/>
          <w:sz w:val="24"/>
          <w:szCs w:val="24"/>
          <w:lang w:val="en-US"/>
        </w:rPr>
        <w:t>)</w:t>
      </w:r>
      <w:r w:rsidRPr="00C20DD3">
        <w:rPr>
          <w:rFonts w:eastAsia="Times New Roman" w:cstheme="minorHAnsi"/>
          <w:sz w:val="24"/>
          <w:szCs w:val="24"/>
          <w:lang w:val="en-US"/>
        </w:rPr>
        <w:t>.</w:t>
      </w:r>
    </w:p>
    <w:p w14:paraId="41511FF7" w14:textId="77777777" w:rsidR="00657ACC" w:rsidRDefault="00111810" w:rsidP="00C33F12">
      <w:pPr>
        <w:pStyle w:val="ListParagraph"/>
        <w:numPr>
          <w:ilvl w:val="2"/>
          <w:numId w:val="3"/>
        </w:numPr>
        <w:spacing w:after="0" w:line="240" w:lineRule="auto"/>
        <w:rPr>
          <w:rFonts w:eastAsia="Times New Roman" w:cstheme="minorHAnsi"/>
          <w:sz w:val="24"/>
          <w:szCs w:val="24"/>
          <w:lang w:val="en-US"/>
        </w:rPr>
      </w:pPr>
      <w:r w:rsidRPr="00C33F12">
        <w:rPr>
          <w:rFonts w:eastAsia="Times New Roman" w:cstheme="minorHAnsi"/>
          <w:sz w:val="24"/>
          <w:szCs w:val="24"/>
          <w:lang w:val="en-US"/>
        </w:rPr>
        <w:t xml:space="preserve">Stop the humidity meter, collect the </w:t>
      </w:r>
      <w:proofErr w:type="gramStart"/>
      <w:r w:rsidRPr="00C33F12">
        <w:rPr>
          <w:rFonts w:eastAsia="Times New Roman" w:cstheme="minorHAnsi"/>
          <w:sz w:val="24"/>
          <w:szCs w:val="24"/>
          <w:lang w:val="en-US"/>
        </w:rPr>
        <w:t>data</w:t>
      </w:r>
      <w:proofErr w:type="gramEnd"/>
      <w:r w:rsidRPr="00C33F12">
        <w:rPr>
          <w:rFonts w:eastAsia="Times New Roman" w:cstheme="minorHAnsi"/>
          <w:sz w:val="24"/>
          <w:szCs w:val="24"/>
          <w:lang w:val="en-US"/>
        </w:rPr>
        <w:t xml:space="preserve"> and save it on the laptop</w:t>
      </w:r>
      <w:r w:rsidR="00657ACC">
        <w:rPr>
          <w:rFonts w:eastAsia="Times New Roman" w:cstheme="minorHAnsi"/>
          <w:sz w:val="24"/>
          <w:szCs w:val="24"/>
          <w:lang w:val="en-US"/>
        </w:rPr>
        <w:t>.</w:t>
      </w:r>
    </w:p>
    <w:p w14:paraId="68420C98" w14:textId="77777777" w:rsidR="00657ACC" w:rsidRDefault="00657ACC" w:rsidP="00C33F12">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00111810" w:rsidRPr="00C33F12">
        <w:rPr>
          <w:rFonts w:eastAsia="Times New Roman" w:cstheme="minorHAnsi"/>
          <w:sz w:val="24"/>
          <w:szCs w:val="24"/>
          <w:lang w:val="en-US"/>
        </w:rPr>
        <w:t>estart the humidity meter.</w:t>
      </w:r>
    </w:p>
    <w:p w14:paraId="1516533C" w14:textId="380151BD" w:rsidR="002D5DCD" w:rsidRDefault="00657ACC" w:rsidP="002D5DCD">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w:t>
      </w:r>
      <w:r w:rsidR="00111810" w:rsidRPr="00C33F12">
        <w:rPr>
          <w:rFonts w:eastAsia="Times New Roman" w:cstheme="minorHAnsi"/>
          <w:sz w:val="24"/>
          <w:szCs w:val="24"/>
          <w:lang w:val="en-US"/>
        </w:rPr>
        <w:t xml:space="preserve">isconnect the USB </w:t>
      </w:r>
      <w:r>
        <w:rPr>
          <w:rFonts w:eastAsia="Times New Roman" w:cstheme="minorHAnsi"/>
          <w:sz w:val="24"/>
          <w:szCs w:val="24"/>
          <w:lang w:val="en-US"/>
        </w:rPr>
        <w:t>port</w:t>
      </w:r>
      <w:r w:rsidR="00111810" w:rsidRPr="00C33F12">
        <w:rPr>
          <w:rFonts w:eastAsia="Times New Roman" w:cstheme="minorHAnsi"/>
          <w:sz w:val="24"/>
          <w:szCs w:val="24"/>
          <w:lang w:val="en-US"/>
        </w:rPr>
        <w:t>, and check that the green LED of the humidity meter blinks in every 1 min.</w:t>
      </w:r>
    </w:p>
    <w:p w14:paraId="1D438F8C" w14:textId="77777777" w:rsidR="002D5DCD" w:rsidRDefault="002D5DCD" w:rsidP="002D5DCD">
      <w:pPr>
        <w:keepNext/>
        <w:spacing w:after="0" w:line="240" w:lineRule="auto"/>
      </w:pPr>
      <w:r>
        <w:rPr>
          <w:noProof/>
        </w:rPr>
        <w:drawing>
          <wp:inline distT="0" distB="0" distL="0" distR="0" wp14:anchorId="5A4E7736" wp14:editId="5623FBE6">
            <wp:extent cx="3746665" cy="2653087"/>
            <wp:effectExtent l="0" t="0" r="635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0"/>
                    <a:stretch>
                      <a:fillRect/>
                    </a:stretch>
                  </pic:blipFill>
                  <pic:spPr>
                    <a:xfrm>
                      <a:off x="0" y="0"/>
                      <a:ext cx="3750922" cy="2656102"/>
                    </a:xfrm>
                    <a:prstGeom prst="rect">
                      <a:avLst/>
                    </a:prstGeom>
                  </pic:spPr>
                </pic:pic>
              </a:graphicData>
            </a:graphic>
          </wp:inline>
        </w:drawing>
      </w:r>
    </w:p>
    <w:p w14:paraId="25A997ED" w14:textId="088EFD61" w:rsidR="002D5DCD" w:rsidRPr="002D5DCD" w:rsidRDefault="002D5DCD" w:rsidP="002D5DCD">
      <w:pPr>
        <w:pStyle w:val="Caption"/>
        <w:rPr>
          <w:rFonts w:eastAsia="Times New Roman" w:cstheme="minorHAnsi"/>
          <w:sz w:val="24"/>
          <w:szCs w:val="24"/>
          <w:lang w:val="en-US"/>
        </w:rPr>
      </w:pPr>
      <w:bookmarkStart w:id="11" w:name="_Ref104545602"/>
      <w:r>
        <w:t xml:space="preserve">Figure </w:t>
      </w:r>
      <w:r>
        <w:fldChar w:fldCharType="begin"/>
      </w:r>
      <w:r>
        <w:instrText xml:space="preserve"> SEQ Figure \* ROMAN </w:instrText>
      </w:r>
      <w:r>
        <w:fldChar w:fldCharType="separate"/>
      </w:r>
      <w:r w:rsidR="002A2027">
        <w:rPr>
          <w:noProof/>
        </w:rPr>
        <w:t>VII</w:t>
      </w:r>
      <w:r>
        <w:fldChar w:fldCharType="end"/>
      </w:r>
      <w:bookmarkEnd w:id="11"/>
      <w:r>
        <w:t>: View of the control program for the humidity tracker</w:t>
      </w:r>
      <w:r>
        <w:rPr>
          <w:noProof/>
        </w:rPr>
        <w:t>.</w:t>
      </w:r>
    </w:p>
    <w:p w14:paraId="6CA8BF20" w14:textId="77777777" w:rsidR="00657ACC" w:rsidRDefault="00657ACC"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Check that the USB port for Arduino is active. </w:t>
      </w:r>
      <w:r w:rsidR="00111810" w:rsidRPr="00C20DD3">
        <w:rPr>
          <w:rFonts w:eastAsia="Times New Roman" w:cstheme="minorHAnsi"/>
          <w:sz w:val="24"/>
          <w:szCs w:val="24"/>
          <w:lang w:val="en-US"/>
        </w:rPr>
        <w:t>Open the Arduino program for humidity control</w:t>
      </w:r>
      <w:r w:rsidR="00C523C6" w:rsidRPr="00C20DD3">
        <w:rPr>
          <w:rFonts w:eastAsia="Times New Roman" w:cstheme="minorHAnsi"/>
          <w:sz w:val="24"/>
          <w:szCs w:val="24"/>
          <w:lang w:val="en-US"/>
        </w:rPr>
        <w:t>.</w:t>
      </w:r>
    </w:p>
    <w:p w14:paraId="1F92359A" w14:textId="77777777" w:rsidR="00657ACC" w:rsidRDefault="00111810" w:rsidP="00657ACC">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Navigate to Arduino/Tools/System monitor</w:t>
      </w:r>
      <w:r w:rsidR="00657ACC">
        <w:rPr>
          <w:rFonts w:eastAsia="Times New Roman" w:cstheme="minorHAnsi"/>
          <w:sz w:val="24"/>
          <w:szCs w:val="24"/>
          <w:lang w:val="en-US"/>
        </w:rPr>
        <w:t>. The program starts printing out current sensor values.</w:t>
      </w:r>
    </w:p>
    <w:p w14:paraId="44BB8773"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w:t>
      </w:r>
      <w:r w:rsidR="00111810" w:rsidRPr="00C20DD3">
        <w:rPr>
          <w:rFonts w:eastAsia="Times New Roman" w:cstheme="minorHAnsi"/>
          <w:sz w:val="24"/>
          <w:szCs w:val="24"/>
          <w:lang w:val="en-US"/>
        </w:rPr>
        <w:t>heck that the humidity control system reads a valid number (humidity &lt;100%).</w:t>
      </w:r>
    </w:p>
    <w:p w14:paraId="48816490" w14:textId="77777777" w:rsidR="00657ACC" w:rsidRDefault="00657ACC" w:rsidP="00657ACC">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Set</w:t>
      </w:r>
      <w:r w:rsidR="00111810" w:rsidRPr="00C20DD3">
        <w:rPr>
          <w:rFonts w:eastAsia="Times New Roman" w:cstheme="minorHAnsi"/>
          <w:sz w:val="24"/>
          <w:szCs w:val="24"/>
          <w:lang w:val="en-US"/>
        </w:rPr>
        <w:t xml:space="preserve"> </w:t>
      </w:r>
      <w:r>
        <w:rPr>
          <w:rFonts w:eastAsia="Times New Roman" w:cstheme="minorHAnsi"/>
          <w:sz w:val="24"/>
          <w:szCs w:val="24"/>
          <w:lang w:val="en-US"/>
        </w:rPr>
        <w:t>“</w:t>
      </w:r>
      <w:proofErr w:type="spellStart"/>
      <w:r>
        <w:rPr>
          <w:rFonts w:eastAsia="Times New Roman" w:cstheme="minorHAnsi"/>
          <w:sz w:val="24"/>
          <w:szCs w:val="24"/>
          <w:lang w:val="en-US"/>
        </w:rPr>
        <w:t>Desired_Humidity</w:t>
      </w:r>
      <w:proofErr w:type="spellEnd"/>
      <w:r>
        <w:rPr>
          <w:rFonts w:eastAsia="Times New Roman" w:cstheme="minorHAnsi"/>
          <w:sz w:val="24"/>
          <w:szCs w:val="24"/>
          <w:lang w:val="en-US"/>
        </w:rPr>
        <w:t>” level.</w:t>
      </w:r>
    </w:p>
    <w:p w14:paraId="2385CBF9" w14:textId="6556C1A9" w:rsidR="00111810"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A</w:t>
      </w:r>
      <w:r w:rsidR="00111810" w:rsidRPr="00C20DD3">
        <w:rPr>
          <w:rFonts w:eastAsia="Times New Roman" w:cstheme="minorHAnsi"/>
          <w:sz w:val="24"/>
          <w:szCs w:val="24"/>
          <w:lang w:val="en-US"/>
        </w:rPr>
        <w:t>ccount for error in the reading of the humidity tracker (Ex</w:t>
      </w:r>
      <w:r w:rsidR="00C523C6" w:rsidRPr="00C20DD3">
        <w:rPr>
          <w:rFonts w:eastAsia="Times New Roman" w:cstheme="minorHAnsi"/>
          <w:sz w:val="24"/>
          <w:szCs w:val="24"/>
          <w:lang w:val="en-US"/>
        </w:rPr>
        <w:t>planation</w:t>
      </w:r>
      <w:r w:rsidR="00111810" w:rsidRPr="00C20DD3">
        <w:rPr>
          <w:rFonts w:eastAsia="Times New Roman" w:cstheme="minorHAnsi"/>
          <w:sz w:val="24"/>
          <w:szCs w:val="24"/>
          <w:lang w:val="en-US"/>
        </w:rPr>
        <w:t xml:space="preserve">: If the Humidity tracker reads </w:t>
      </w:r>
      <w:r w:rsidR="00C523C6" w:rsidRPr="00C20DD3">
        <w:rPr>
          <w:rFonts w:eastAsia="Times New Roman" w:cstheme="minorHAnsi"/>
          <w:sz w:val="24"/>
          <w:szCs w:val="24"/>
          <w:lang w:val="en-US"/>
        </w:rPr>
        <w:t>5</w:t>
      </w:r>
      <w:r w:rsidR="00111810" w:rsidRPr="00C20DD3">
        <w:rPr>
          <w:rFonts w:eastAsia="Times New Roman" w:cstheme="minorHAnsi"/>
          <w:sz w:val="24"/>
          <w:szCs w:val="24"/>
          <w:lang w:val="en-US"/>
        </w:rPr>
        <w:t xml:space="preserve">8%,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reads </w:t>
      </w:r>
      <w:r w:rsidR="00C8153F" w:rsidRPr="00C20DD3">
        <w:rPr>
          <w:rFonts w:eastAsia="Times New Roman" w:cstheme="minorHAnsi"/>
          <w:sz w:val="24"/>
          <w:szCs w:val="24"/>
          <w:lang w:val="en-US"/>
        </w:rPr>
        <w:t>61</w:t>
      </w:r>
      <w:r w:rsidR="00111810" w:rsidRPr="00C20DD3">
        <w:rPr>
          <w:rFonts w:eastAsia="Times New Roman" w:cstheme="minorHAnsi"/>
          <w:sz w:val="24"/>
          <w:szCs w:val="24"/>
          <w:lang w:val="en-US"/>
        </w:rPr>
        <w:t xml:space="preserve">%, then the error in the humidity </w:t>
      </w:r>
      <w:r w:rsidR="00C523C6" w:rsidRPr="00C20DD3">
        <w:rPr>
          <w:rFonts w:eastAsia="Times New Roman" w:cstheme="minorHAnsi"/>
          <w:sz w:val="24"/>
          <w:szCs w:val="24"/>
          <w:lang w:val="en-US"/>
        </w:rPr>
        <w:t>controller</w:t>
      </w:r>
      <w:r w:rsidR="00111810" w:rsidRPr="00C20DD3">
        <w:rPr>
          <w:rFonts w:eastAsia="Times New Roman" w:cstheme="minorHAnsi"/>
          <w:sz w:val="24"/>
          <w:szCs w:val="24"/>
          <w:lang w:val="en-US"/>
        </w:rPr>
        <w:t xml:space="preserve"> is approximately +3%. If you want to set the </w:t>
      </w:r>
      <w:r w:rsidR="00C523C6" w:rsidRPr="00C20DD3">
        <w:rPr>
          <w:rFonts w:eastAsia="Times New Roman" w:cstheme="minorHAnsi"/>
          <w:sz w:val="24"/>
          <w:szCs w:val="24"/>
          <w:lang w:val="en-US"/>
        </w:rPr>
        <w:t xml:space="preserve">chamber </w:t>
      </w:r>
      <w:r w:rsidR="00111810" w:rsidRPr="00C20DD3">
        <w:rPr>
          <w:rFonts w:eastAsia="Times New Roman" w:cstheme="minorHAnsi"/>
          <w:sz w:val="24"/>
          <w:szCs w:val="24"/>
          <w:lang w:val="en-US"/>
        </w:rPr>
        <w:t>humidity to 50%, you must enter – 53%).</w:t>
      </w:r>
    </w:p>
    <w:p w14:paraId="4C5059E5" w14:textId="41532A40" w:rsidR="00657ACC" w:rsidRDefault="00657ACC" w:rsidP="00657ACC">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Once ready, press “Verify” and “Upload” in the upper left corner (</w:t>
      </w:r>
      <w:r w:rsidR="002D5DCD">
        <w:rPr>
          <w:rFonts w:eastAsia="Times New Roman" w:cstheme="minorHAnsi"/>
          <w:sz w:val="24"/>
          <w:szCs w:val="24"/>
          <w:lang w:val="en-US"/>
        </w:rPr>
        <w:fldChar w:fldCharType="begin"/>
      </w:r>
      <w:r w:rsidR="002D5DCD">
        <w:rPr>
          <w:rFonts w:eastAsia="Times New Roman" w:cstheme="minorHAnsi"/>
          <w:sz w:val="24"/>
          <w:szCs w:val="24"/>
          <w:lang w:val="en-US"/>
        </w:rPr>
        <w:instrText xml:space="preserve"> REF _Ref104545390 \h </w:instrText>
      </w:r>
      <w:r w:rsidR="002D5DCD">
        <w:rPr>
          <w:rFonts w:eastAsia="Times New Roman" w:cstheme="minorHAnsi"/>
          <w:sz w:val="24"/>
          <w:szCs w:val="24"/>
          <w:lang w:val="en-US"/>
        </w:rPr>
      </w:r>
      <w:r w:rsidR="002D5DCD">
        <w:rPr>
          <w:rFonts w:eastAsia="Times New Roman" w:cstheme="minorHAnsi"/>
          <w:sz w:val="24"/>
          <w:szCs w:val="24"/>
          <w:lang w:val="en-US"/>
        </w:rPr>
        <w:fldChar w:fldCharType="separate"/>
      </w:r>
      <w:r w:rsidR="002A2027">
        <w:t xml:space="preserve">Figure </w:t>
      </w:r>
      <w:r w:rsidR="002A2027">
        <w:rPr>
          <w:noProof/>
        </w:rPr>
        <w:t>VIII</w:t>
      </w:r>
      <w:r w:rsidR="002D5DCD">
        <w:rPr>
          <w:rFonts w:eastAsia="Times New Roman" w:cstheme="minorHAnsi"/>
          <w:sz w:val="24"/>
          <w:szCs w:val="24"/>
          <w:lang w:val="en-US"/>
        </w:rPr>
        <w:fldChar w:fldCharType="end"/>
      </w:r>
      <w:r>
        <w:rPr>
          <w:rFonts w:eastAsia="Times New Roman" w:cstheme="minorHAnsi"/>
          <w:sz w:val="24"/>
          <w:szCs w:val="24"/>
          <w:lang w:val="en-US"/>
        </w:rPr>
        <w:t>).</w:t>
      </w:r>
    </w:p>
    <w:p w14:paraId="5C2FB2EB" w14:textId="77777777" w:rsidR="002D5DCD" w:rsidRDefault="002D5DCD" w:rsidP="002D5DCD">
      <w:pPr>
        <w:keepNext/>
        <w:spacing w:after="0" w:line="240" w:lineRule="auto"/>
      </w:pPr>
      <w:r>
        <w:rPr>
          <w:noProof/>
        </w:rPr>
        <w:lastRenderedPageBreak/>
        <w:drawing>
          <wp:inline distT="0" distB="0" distL="0" distR="0" wp14:anchorId="3BEBC990" wp14:editId="4DD338FD">
            <wp:extent cx="5171704" cy="5018653"/>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173496" cy="5020392"/>
                    </a:xfrm>
                    <a:prstGeom prst="rect">
                      <a:avLst/>
                    </a:prstGeom>
                  </pic:spPr>
                </pic:pic>
              </a:graphicData>
            </a:graphic>
          </wp:inline>
        </w:drawing>
      </w:r>
    </w:p>
    <w:p w14:paraId="63AA6D82" w14:textId="13B94DB0" w:rsidR="00657ACC" w:rsidRPr="00657ACC" w:rsidRDefault="002D5DCD" w:rsidP="002D5DCD">
      <w:pPr>
        <w:pStyle w:val="Caption"/>
        <w:rPr>
          <w:rFonts w:eastAsia="Times New Roman" w:cstheme="minorHAnsi"/>
          <w:sz w:val="24"/>
          <w:szCs w:val="24"/>
          <w:lang w:val="en-US"/>
        </w:rPr>
      </w:pPr>
      <w:bookmarkStart w:id="12" w:name="_Ref104545390"/>
      <w:r>
        <w:t xml:space="preserve">Figure </w:t>
      </w:r>
      <w:r>
        <w:fldChar w:fldCharType="begin"/>
      </w:r>
      <w:r>
        <w:instrText xml:space="preserve"> SEQ Figure \* ROMAN </w:instrText>
      </w:r>
      <w:r>
        <w:fldChar w:fldCharType="separate"/>
      </w:r>
      <w:r w:rsidR="002A2027">
        <w:rPr>
          <w:noProof/>
        </w:rPr>
        <w:t>VIII</w:t>
      </w:r>
      <w:r>
        <w:fldChar w:fldCharType="end"/>
      </w:r>
      <w:bookmarkEnd w:id="12"/>
      <w:r>
        <w:t>: Humidity control program runs the Arduino.</w:t>
      </w:r>
    </w:p>
    <w:p w14:paraId="18AD44AF" w14:textId="7B7DD90C" w:rsidR="00E83CCA"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Open the LabView camera control program.</w:t>
      </w:r>
    </w:p>
    <w:p w14:paraId="25FC8E88" w14:textId="6F26C43F" w:rsidR="00001B9E" w:rsidRDefault="00001B9E" w:rsidP="00001B9E">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Press white arrow in the upper left corner to run the VI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2A2027">
        <w:t xml:space="preserve">Figure </w:t>
      </w:r>
      <w:r w:rsidR="002A2027">
        <w:rPr>
          <w:noProof/>
        </w:rPr>
        <w:t>IX</w:t>
      </w:r>
      <w:r>
        <w:rPr>
          <w:rFonts w:eastAsia="Times New Roman" w:cstheme="minorHAnsi"/>
          <w:sz w:val="24"/>
          <w:szCs w:val="24"/>
          <w:lang w:val="en-US"/>
        </w:rPr>
        <w:fldChar w:fldCharType="end"/>
      </w:r>
      <w:r>
        <w:rPr>
          <w:rFonts w:eastAsia="Times New Roman" w:cstheme="minorHAnsi"/>
          <w:sz w:val="24"/>
          <w:szCs w:val="24"/>
          <w:lang w:val="en-US"/>
        </w:rPr>
        <w:t>).</w:t>
      </w:r>
    </w:p>
    <w:p w14:paraId="7613439A" w14:textId="398AC6F5" w:rsidR="00790B83" w:rsidRDefault="00C8153F" w:rsidP="00E83CCA">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Feed in camera settings</w:t>
      </w:r>
      <w:r w:rsidR="00001B9E">
        <w:rPr>
          <w:rFonts w:eastAsia="Times New Roman" w:cstheme="minorHAnsi"/>
          <w:sz w:val="24"/>
          <w:szCs w:val="24"/>
          <w:lang w:val="en-US"/>
        </w:rPr>
        <w:t xml:space="preserve"> (</w:t>
      </w:r>
      <w:r w:rsidR="00001B9E">
        <w:rPr>
          <w:rFonts w:eastAsia="Times New Roman" w:cstheme="minorHAnsi"/>
          <w:sz w:val="24"/>
          <w:szCs w:val="24"/>
          <w:lang w:val="en-US"/>
        </w:rPr>
        <w:fldChar w:fldCharType="begin"/>
      </w:r>
      <w:r w:rsidR="00001B9E">
        <w:rPr>
          <w:rFonts w:eastAsia="Times New Roman" w:cstheme="minorHAnsi"/>
          <w:sz w:val="24"/>
          <w:szCs w:val="24"/>
          <w:lang w:val="en-US"/>
        </w:rPr>
        <w:instrText xml:space="preserve"> REF _Ref104543409 \h </w:instrText>
      </w:r>
      <w:r w:rsidR="00001B9E">
        <w:rPr>
          <w:rFonts w:eastAsia="Times New Roman" w:cstheme="minorHAnsi"/>
          <w:sz w:val="24"/>
          <w:szCs w:val="24"/>
          <w:lang w:val="en-US"/>
        </w:rPr>
      </w:r>
      <w:r w:rsidR="00001B9E">
        <w:rPr>
          <w:rFonts w:eastAsia="Times New Roman" w:cstheme="minorHAnsi"/>
          <w:sz w:val="24"/>
          <w:szCs w:val="24"/>
          <w:lang w:val="en-US"/>
        </w:rPr>
        <w:fldChar w:fldCharType="separate"/>
      </w:r>
      <w:r w:rsidR="002A2027">
        <w:t xml:space="preserve">Figure </w:t>
      </w:r>
      <w:r w:rsidR="002A2027">
        <w:rPr>
          <w:noProof/>
        </w:rPr>
        <w:t>IX</w:t>
      </w:r>
      <w:r w:rsidR="00001B9E">
        <w:rPr>
          <w:rFonts w:eastAsia="Times New Roman" w:cstheme="minorHAnsi"/>
          <w:sz w:val="24"/>
          <w:szCs w:val="24"/>
          <w:lang w:val="en-US"/>
        </w:rPr>
        <w:fldChar w:fldCharType="end"/>
      </w:r>
      <w:r w:rsidR="00001B9E">
        <w:rPr>
          <w:rFonts w:eastAsia="Times New Roman" w:cstheme="minorHAnsi"/>
          <w:sz w:val="24"/>
          <w:szCs w:val="24"/>
          <w:lang w:val="en-US"/>
        </w:rPr>
        <w:t>)</w:t>
      </w:r>
      <w:r w:rsidRPr="00C20DD3">
        <w:rPr>
          <w:rFonts w:eastAsia="Times New Roman" w:cstheme="minorHAnsi"/>
          <w:sz w:val="24"/>
          <w:szCs w:val="24"/>
          <w:lang w:val="en-US"/>
        </w:rPr>
        <w:t>.</w:t>
      </w:r>
    </w:p>
    <w:p w14:paraId="6EBF49E4" w14:textId="4928C7A3" w:rsidR="00790B83" w:rsidRDefault="00790B83" w:rsidP="00B01DC6">
      <w:pPr>
        <w:pStyle w:val="ListParagraph"/>
        <w:numPr>
          <w:ilvl w:val="3"/>
          <w:numId w:val="3"/>
        </w:numPr>
        <w:spacing w:after="0" w:line="240" w:lineRule="auto"/>
        <w:rPr>
          <w:rFonts w:eastAsia="Times New Roman" w:cstheme="minorHAnsi"/>
          <w:sz w:val="24"/>
          <w:szCs w:val="24"/>
          <w:lang w:val="en-US"/>
        </w:rPr>
      </w:pPr>
      <w:r>
        <w:rPr>
          <w:rFonts w:eastAsia="Times New Roman" w:cstheme="minorHAnsi"/>
          <w:sz w:val="24"/>
          <w:szCs w:val="24"/>
          <w:lang w:val="en-US"/>
        </w:rPr>
        <w:t>R</w:t>
      </w:r>
      <w:r w:rsidRPr="00C20DD3">
        <w:rPr>
          <w:rFonts w:eastAsia="Times New Roman" w:cstheme="minorHAnsi"/>
          <w:sz w:val="24"/>
          <w:szCs w:val="24"/>
          <w:lang w:val="en-US"/>
        </w:rPr>
        <w:t xml:space="preserve">eference </w:t>
      </w:r>
      <w:r>
        <w:rPr>
          <w:rFonts w:eastAsia="Times New Roman" w:cstheme="minorHAnsi"/>
          <w:sz w:val="24"/>
          <w:szCs w:val="24"/>
          <w:lang w:val="en-US"/>
        </w:rPr>
        <w:t xml:space="preserve">values </w:t>
      </w:r>
      <w:r w:rsidRPr="00C20DD3">
        <w:rPr>
          <w:rFonts w:eastAsia="Times New Roman" w:cstheme="minorHAnsi"/>
          <w:sz w:val="24"/>
          <w:szCs w:val="24"/>
          <w:lang w:val="en-US"/>
        </w:rPr>
        <w:t xml:space="preserve">that typically </w:t>
      </w:r>
      <w:proofErr w:type="gramStart"/>
      <w:r w:rsidRPr="00C20DD3">
        <w:rPr>
          <w:rFonts w:eastAsia="Times New Roman" w:cstheme="minorHAnsi"/>
          <w:sz w:val="24"/>
          <w:szCs w:val="24"/>
          <w:lang w:val="en-US"/>
        </w:rPr>
        <w:t>work:</w:t>
      </w:r>
      <w:proofErr w:type="gramEnd"/>
      <w:r w:rsidRPr="00C20DD3">
        <w:rPr>
          <w:rFonts w:eastAsia="Times New Roman" w:cstheme="minorHAnsi"/>
          <w:sz w:val="24"/>
          <w:szCs w:val="24"/>
          <w:lang w:val="en-US"/>
        </w:rPr>
        <w:t xml:space="preserve"> </w:t>
      </w:r>
      <w:r>
        <w:rPr>
          <w:rFonts w:eastAsia="Times New Roman" w:cstheme="minorHAnsi"/>
          <w:sz w:val="24"/>
          <w:szCs w:val="24"/>
          <w:lang w:val="en-US"/>
        </w:rPr>
        <w:t xml:space="preserve">pixel clock </w:t>
      </w:r>
      <w:r w:rsidRPr="00C20DD3">
        <w:rPr>
          <w:rFonts w:eastAsia="Times New Roman" w:cstheme="minorHAnsi"/>
          <w:sz w:val="24"/>
          <w:szCs w:val="24"/>
          <w:lang w:val="en-US"/>
        </w:rPr>
        <w:t>24</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 frame rate </w:t>
      </w:r>
      <w:r w:rsidRPr="00C20DD3">
        <w:rPr>
          <w:rFonts w:eastAsia="Times New Roman" w:cstheme="minorHAnsi"/>
          <w:sz w:val="24"/>
          <w:szCs w:val="24"/>
          <w:lang w:val="en-US"/>
        </w:rPr>
        <w:t>15</w:t>
      </w:r>
      <w:r>
        <w:rPr>
          <w:rFonts w:eastAsia="Times New Roman" w:cstheme="minorHAnsi"/>
          <w:sz w:val="24"/>
          <w:szCs w:val="24"/>
          <w:lang w:val="en-US"/>
        </w:rPr>
        <w:t xml:space="preserve"> </w:t>
      </w:r>
      <w:r w:rsidRPr="00C20DD3">
        <w:rPr>
          <w:rFonts w:eastAsia="Times New Roman" w:cstheme="minorHAnsi"/>
          <w:sz w:val="24"/>
          <w:szCs w:val="24"/>
          <w:lang w:val="en-US"/>
        </w:rPr>
        <w:t>/</w:t>
      </w:r>
      <w:r>
        <w:rPr>
          <w:rFonts w:eastAsia="Times New Roman" w:cstheme="minorHAnsi"/>
          <w:sz w:val="24"/>
          <w:szCs w:val="24"/>
          <w:lang w:val="en-US"/>
        </w:rPr>
        <w:t xml:space="preserve">exposure time </w:t>
      </w:r>
      <w:r w:rsidRPr="00C20DD3">
        <w:rPr>
          <w:rFonts w:eastAsia="Times New Roman" w:cstheme="minorHAnsi"/>
          <w:sz w:val="24"/>
          <w:szCs w:val="24"/>
          <w:lang w:val="en-US"/>
        </w:rPr>
        <w:t>7.35</w:t>
      </w:r>
      <w:r>
        <w:rPr>
          <w:rFonts w:eastAsia="Times New Roman" w:cstheme="minorHAnsi"/>
          <w:sz w:val="24"/>
          <w:szCs w:val="24"/>
          <w:lang w:val="en-US"/>
        </w:rPr>
        <w:t xml:space="preserve"> </w:t>
      </w:r>
      <w:proofErr w:type="spellStart"/>
      <w:r>
        <w:rPr>
          <w:rFonts w:eastAsia="Times New Roman" w:cstheme="minorHAnsi"/>
          <w:sz w:val="24"/>
          <w:szCs w:val="24"/>
          <w:lang w:val="en-US"/>
        </w:rPr>
        <w:t>ms</w:t>
      </w:r>
      <w:r w:rsidRPr="00C20DD3">
        <w:rPr>
          <w:rFonts w:eastAsia="Times New Roman" w:cstheme="minorHAnsi"/>
          <w:sz w:val="24"/>
          <w:szCs w:val="24"/>
          <w:lang w:val="en-US"/>
        </w:rPr>
        <w:t>.</w:t>
      </w:r>
      <w:proofErr w:type="spellEnd"/>
      <w:r>
        <w:rPr>
          <w:rFonts w:eastAsia="Times New Roman" w:cstheme="minorHAnsi"/>
          <w:sz w:val="24"/>
          <w:szCs w:val="24"/>
          <w:lang w:val="en-US"/>
        </w:rPr>
        <w:t xml:space="preserve"> </w:t>
      </w:r>
    </w:p>
    <w:p w14:paraId="0A33D572" w14:textId="618668F3" w:rsidR="00E83CCA" w:rsidRDefault="00790B83" w:rsidP="00B01DC6">
      <w:pPr>
        <w:pStyle w:val="ListParagraph"/>
        <w:numPr>
          <w:ilvl w:val="3"/>
          <w:numId w:val="3"/>
        </w:numPr>
        <w:spacing w:after="0" w:line="240" w:lineRule="auto"/>
        <w:rPr>
          <w:rFonts w:eastAsia="Times New Roman" w:cstheme="minorHAnsi"/>
          <w:sz w:val="24"/>
          <w:szCs w:val="24"/>
          <w:lang w:val="en-US"/>
        </w:rPr>
      </w:pPr>
      <w:r w:rsidRPr="00790B83">
        <w:rPr>
          <w:rFonts w:eastAsia="Times New Roman" w:cstheme="minorHAnsi"/>
          <w:sz w:val="24"/>
          <w:szCs w:val="24"/>
          <w:lang w:val="en-US"/>
        </w:rPr>
        <w:t>Optimal s</w:t>
      </w:r>
      <w:r w:rsidR="00111810" w:rsidRPr="00790B83">
        <w:rPr>
          <w:rFonts w:eastAsia="Times New Roman" w:cstheme="minorHAnsi"/>
          <w:sz w:val="24"/>
          <w:szCs w:val="24"/>
          <w:lang w:val="en-US"/>
        </w:rPr>
        <w:t>ettings for the camera will vary</w:t>
      </w:r>
      <w:r>
        <w:rPr>
          <w:rFonts w:eastAsia="Times New Roman" w:cstheme="minorHAnsi"/>
          <w:sz w:val="24"/>
          <w:szCs w:val="24"/>
          <w:lang w:val="en-US"/>
        </w:rPr>
        <w:t xml:space="preserve"> by time,</w:t>
      </w:r>
      <w:r w:rsidR="00111810" w:rsidRPr="00790B83">
        <w:rPr>
          <w:rFonts w:eastAsia="Times New Roman" w:cstheme="minorHAnsi"/>
          <w:sz w:val="24"/>
          <w:szCs w:val="24"/>
          <w:lang w:val="en-US"/>
        </w:rPr>
        <w:t xml:space="preserve"> </w:t>
      </w:r>
      <w:r>
        <w:rPr>
          <w:rFonts w:eastAsia="Times New Roman" w:cstheme="minorHAnsi"/>
          <w:sz w:val="24"/>
          <w:szCs w:val="24"/>
          <w:lang w:val="en-US"/>
        </w:rPr>
        <w:t>depending on the sample color and lamp aging</w:t>
      </w:r>
      <w:r w:rsidR="00111810" w:rsidRPr="00790B83">
        <w:rPr>
          <w:rFonts w:eastAsia="Times New Roman" w:cstheme="minorHAnsi"/>
          <w:sz w:val="24"/>
          <w:szCs w:val="24"/>
          <w:lang w:val="en-US"/>
        </w:rPr>
        <w:t xml:space="preserve">. </w:t>
      </w:r>
      <w:r w:rsidR="008E6453" w:rsidRPr="00790B83">
        <w:rPr>
          <w:rFonts w:eastAsia="Times New Roman" w:cstheme="minorHAnsi"/>
          <w:sz w:val="24"/>
          <w:szCs w:val="24"/>
          <w:lang w:val="en-US"/>
        </w:rPr>
        <w:t>Use the same settings during the whole project.</w:t>
      </w:r>
      <w:r w:rsidRPr="00790B83">
        <w:rPr>
          <w:rFonts w:eastAsia="Times New Roman" w:cstheme="minorHAnsi"/>
          <w:sz w:val="24"/>
          <w:szCs w:val="24"/>
          <w:lang w:val="en-US"/>
        </w:rPr>
        <w:t xml:space="preserve"> </w:t>
      </w:r>
      <w:r w:rsidR="00111810" w:rsidRPr="00790B83">
        <w:rPr>
          <w:rFonts w:eastAsia="Times New Roman" w:cstheme="minorHAnsi"/>
          <w:sz w:val="24"/>
          <w:szCs w:val="24"/>
          <w:lang w:val="en-US"/>
        </w:rPr>
        <w:t>You will need to perform a calibration procedure to determine these values</w:t>
      </w:r>
      <w:r w:rsidRPr="00790B83">
        <w:rPr>
          <w:rFonts w:eastAsia="Times New Roman" w:cstheme="minorHAnsi"/>
          <w:sz w:val="24"/>
          <w:szCs w:val="24"/>
          <w:lang w:val="en-US"/>
        </w:rPr>
        <w:t>.</w:t>
      </w:r>
      <w:r w:rsidR="00111810" w:rsidRPr="00790B83">
        <w:rPr>
          <w:rFonts w:eastAsia="Times New Roman" w:cstheme="minorHAnsi"/>
          <w:sz w:val="24"/>
          <w:szCs w:val="24"/>
          <w:lang w:val="en-US"/>
        </w:rPr>
        <w:t xml:space="preserve"> </w:t>
      </w:r>
      <w:r w:rsidRPr="00790B83">
        <w:rPr>
          <w:rFonts w:eastAsia="Times New Roman" w:cstheme="minorHAnsi"/>
          <w:sz w:val="24"/>
          <w:szCs w:val="24"/>
          <w:lang w:val="en-US"/>
        </w:rPr>
        <w:t>See “Build Guide” – “Test and calibration of the aging chamber” for further instructions.</w:t>
      </w:r>
    </w:p>
    <w:p w14:paraId="547A4ECF" w14:textId="592DDCC8" w:rsidR="00E5692F" w:rsidRDefault="00E5692F" w:rsidP="00E5692F">
      <w:pPr>
        <w:pStyle w:val="ListParagraph"/>
        <w:numPr>
          <w:ilvl w:val="2"/>
          <w:numId w:val="3"/>
        </w:numPr>
        <w:spacing w:after="0" w:line="240" w:lineRule="auto"/>
        <w:rPr>
          <w:rFonts w:eastAsia="Times New Roman" w:cstheme="minorHAnsi"/>
          <w:sz w:val="24"/>
          <w:szCs w:val="24"/>
          <w:lang w:val="en-US"/>
        </w:rPr>
      </w:pPr>
      <w:r w:rsidRPr="00E83CCA">
        <w:rPr>
          <w:rFonts w:eastAsia="Times New Roman" w:cstheme="minorHAnsi"/>
          <w:sz w:val="24"/>
          <w:szCs w:val="24"/>
          <w:lang w:val="en-US"/>
        </w:rPr>
        <w:t>Scroll to the right of the front panel</w:t>
      </w:r>
      <w:r>
        <w:rPr>
          <w:rFonts w:eastAsia="Times New Roman" w:cstheme="minorHAnsi"/>
          <w:sz w:val="24"/>
          <w:szCs w:val="24"/>
          <w:lang w:val="en-US"/>
        </w:rPr>
        <w:t xml:space="preserve">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2A2027">
        <w:t xml:space="preserve">Figure </w:t>
      </w:r>
      <w:r w:rsidR="002A2027">
        <w:rPr>
          <w:noProof/>
        </w:rPr>
        <w:t>IX</w:t>
      </w:r>
      <w:r>
        <w:rPr>
          <w:rFonts w:eastAsia="Times New Roman" w:cstheme="minorHAnsi"/>
          <w:sz w:val="24"/>
          <w:szCs w:val="24"/>
          <w:lang w:val="en-US"/>
        </w:rPr>
        <w:fldChar w:fldCharType="end"/>
      </w:r>
      <w:r>
        <w:rPr>
          <w:rFonts w:eastAsia="Times New Roman" w:cstheme="minorHAnsi"/>
          <w:sz w:val="24"/>
          <w:szCs w:val="24"/>
          <w:lang w:val="en-US"/>
        </w:rPr>
        <w:t>)</w:t>
      </w:r>
      <w:r w:rsidRPr="00E83CCA">
        <w:rPr>
          <w:rFonts w:eastAsia="Times New Roman" w:cstheme="minorHAnsi"/>
          <w:sz w:val="24"/>
          <w:szCs w:val="24"/>
          <w:lang w:val="en-US"/>
        </w:rPr>
        <w:t xml:space="preserve">. Enter the </w:t>
      </w:r>
      <w:r>
        <w:rPr>
          <w:rFonts w:eastAsia="Times New Roman" w:cstheme="minorHAnsi"/>
          <w:sz w:val="24"/>
          <w:szCs w:val="24"/>
          <w:lang w:val="en-US"/>
        </w:rPr>
        <w:t>path to the data folder (cloud or server folder)</w:t>
      </w:r>
      <w:r w:rsidRPr="00E83CCA">
        <w:rPr>
          <w:rFonts w:eastAsia="Times New Roman" w:cstheme="minorHAnsi"/>
          <w:sz w:val="24"/>
          <w:szCs w:val="24"/>
          <w:lang w:val="en-US"/>
        </w:rPr>
        <w:t>. Enter frequency of capturing images.</w:t>
      </w:r>
    </w:p>
    <w:p w14:paraId="732E3808" w14:textId="3A83FD49" w:rsidR="00E5692F" w:rsidRDefault="00E5692F" w:rsidP="00E5692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Scroll to the left of the front panel (</w:t>
      </w:r>
      <w:r>
        <w:rPr>
          <w:rFonts w:eastAsia="Times New Roman" w:cstheme="minorHAnsi"/>
          <w:sz w:val="24"/>
          <w:szCs w:val="24"/>
          <w:lang w:val="en-US"/>
        </w:rPr>
        <w:fldChar w:fldCharType="begin"/>
      </w:r>
      <w:r>
        <w:rPr>
          <w:rFonts w:eastAsia="Times New Roman" w:cstheme="minorHAnsi"/>
          <w:sz w:val="24"/>
          <w:szCs w:val="24"/>
          <w:lang w:val="en-US"/>
        </w:rPr>
        <w:instrText xml:space="preserve"> REF _Ref104543409 \h </w:instrText>
      </w:r>
      <w:r>
        <w:rPr>
          <w:rFonts w:eastAsia="Times New Roman" w:cstheme="minorHAnsi"/>
          <w:sz w:val="24"/>
          <w:szCs w:val="24"/>
          <w:lang w:val="en-US"/>
        </w:rPr>
      </w:r>
      <w:r>
        <w:rPr>
          <w:rFonts w:eastAsia="Times New Roman" w:cstheme="minorHAnsi"/>
          <w:sz w:val="24"/>
          <w:szCs w:val="24"/>
          <w:lang w:val="en-US"/>
        </w:rPr>
        <w:fldChar w:fldCharType="separate"/>
      </w:r>
      <w:r w:rsidR="002A2027">
        <w:t xml:space="preserve">Figure </w:t>
      </w:r>
      <w:r w:rsidR="002A2027">
        <w:rPr>
          <w:noProof/>
        </w:rPr>
        <w:t>IX</w:t>
      </w:r>
      <w:r>
        <w:rPr>
          <w:rFonts w:eastAsia="Times New Roman" w:cstheme="minorHAnsi"/>
          <w:sz w:val="24"/>
          <w:szCs w:val="24"/>
          <w:lang w:val="en-US"/>
        </w:rPr>
        <w:fldChar w:fldCharType="end"/>
      </w:r>
      <w:r>
        <w:rPr>
          <w:rFonts w:eastAsia="Times New Roman" w:cstheme="minorHAnsi"/>
          <w:sz w:val="24"/>
          <w:szCs w:val="24"/>
          <w:lang w:val="en-US"/>
        </w:rPr>
        <w:t>). Press “Start Live”</w:t>
      </w:r>
    </w:p>
    <w:p w14:paraId="7C75224B" w14:textId="795827F6" w:rsidR="00E5692F" w:rsidRPr="00E5692F" w:rsidRDefault="00E5692F" w:rsidP="00E5692F">
      <w:pPr>
        <w:pStyle w:val="ListParagraph"/>
        <w:numPr>
          <w:ilvl w:val="2"/>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data is saved into your folder.</w:t>
      </w:r>
    </w:p>
    <w:p w14:paraId="416E91D0" w14:textId="77777777" w:rsidR="00F17557" w:rsidRDefault="00F17557" w:rsidP="00F17557">
      <w:pPr>
        <w:keepNext/>
        <w:spacing w:after="0" w:line="240" w:lineRule="auto"/>
      </w:pPr>
      <w:r>
        <w:rPr>
          <w:noProof/>
        </w:rPr>
        <w:lastRenderedPageBreak/>
        <w:drawing>
          <wp:inline distT="0" distB="0" distL="0" distR="0" wp14:anchorId="7BAEA4E5" wp14:editId="0A803D05">
            <wp:extent cx="5943600" cy="319490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94907"/>
                    </a:xfrm>
                    <a:prstGeom prst="rect">
                      <a:avLst/>
                    </a:prstGeom>
                  </pic:spPr>
                </pic:pic>
              </a:graphicData>
            </a:graphic>
          </wp:inline>
        </w:drawing>
      </w:r>
    </w:p>
    <w:p w14:paraId="401B03C0" w14:textId="7936524B" w:rsidR="00F17557" w:rsidRPr="00F17557" w:rsidRDefault="00F17557" w:rsidP="00F17557">
      <w:pPr>
        <w:pStyle w:val="Caption"/>
        <w:rPr>
          <w:rFonts w:eastAsia="Times New Roman" w:cstheme="minorHAnsi"/>
          <w:sz w:val="24"/>
          <w:szCs w:val="24"/>
          <w:lang w:val="en-US"/>
        </w:rPr>
      </w:pPr>
      <w:bookmarkStart w:id="13" w:name="_Ref104543409"/>
      <w:r>
        <w:t xml:space="preserve">Figure </w:t>
      </w:r>
      <w:r>
        <w:fldChar w:fldCharType="begin"/>
      </w:r>
      <w:r>
        <w:instrText xml:space="preserve"> SEQ Figure \* ROMAN </w:instrText>
      </w:r>
      <w:r>
        <w:fldChar w:fldCharType="separate"/>
      </w:r>
      <w:r w:rsidR="002A2027">
        <w:rPr>
          <w:noProof/>
        </w:rPr>
        <w:t>IX</w:t>
      </w:r>
      <w:r>
        <w:fldChar w:fldCharType="end"/>
      </w:r>
      <w:bookmarkEnd w:id="13"/>
      <w:r>
        <w:t>: Camera control program. View of the front panel</w:t>
      </w:r>
      <w:r w:rsidR="00E5692F">
        <w:t>.</w:t>
      </w:r>
    </w:p>
    <w:p w14:paraId="3DD7B6F2" w14:textId="77777777" w:rsidR="00763C64"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the lamp on.</w:t>
      </w:r>
    </w:p>
    <w:p w14:paraId="6E900472" w14:textId="77777777" w:rsidR="00763C64" w:rsidRDefault="00763C64" w:rsidP="00763C64">
      <w:pPr>
        <w:pStyle w:val="ListParagraph"/>
        <w:numPr>
          <w:ilvl w:val="1"/>
          <w:numId w:val="3"/>
        </w:numPr>
        <w:spacing w:after="0" w:line="240" w:lineRule="auto"/>
        <w:rPr>
          <w:rFonts w:eastAsia="Times New Roman" w:cstheme="minorHAnsi"/>
          <w:sz w:val="24"/>
          <w:szCs w:val="24"/>
          <w:lang w:val="en-US"/>
        </w:rPr>
      </w:pPr>
      <w:bookmarkStart w:id="14" w:name="_Hlk105430418"/>
      <w:r>
        <w:rPr>
          <w:rFonts w:eastAsia="Times New Roman" w:cstheme="minorHAnsi"/>
          <w:sz w:val="24"/>
          <w:szCs w:val="24"/>
          <w:lang w:val="en-US"/>
        </w:rPr>
        <w:t xml:space="preserve">Take a photo with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reference color chart as the first photo of the aging test.</w:t>
      </w:r>
    </w:p>
    <w:p w14:paraId="203457E1" w14:textId="77777777" w:rsidR="00763C64" w:rsidRDefault="00763C64" w:rsidP="00763C6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 </w:t>
      </w:r>
      <w:r w:rsidR="00111810" w:rsidRPr="00C20DD3">
        <w:rPr>
          <w:rFonts w:eastAsia="Times New Roman" w:cstheme="minorHAnsi"/>
          <w:sz w:val="24"/>
          <w:szCs w:val="24"/>
          <w:lang w:val="en-US"/>
        </w:rPr>
        <w:t xml:space="preserve">Remove the sample holder from the picture area but leave the insulating pad there. Place the </w:t>
      </w:r>
      <w:proofErr w:type="spellStart"/>
      <w:r w:rsidR="00111810" w:rsidRPr="00C20DD3">
        <w:rPr>
          <w:rFonts w:eastAsia="Times New Roman" w:cstheme="minorHAnsi"/>
          <w:sz w:val="24"/>
          <w:szCs w:val="24"/>
          <w:lang w:val="en-US"/>
        </w:rPr>
        <w:t>Xrite</w:t>
      </w:r>
      <w:proofErr w:type="spellEnd"/>
      <w:r w:rsidR="00111810" w:rsidRPr="00C20DD3">
        <w:rPr>
          <w:rFonts w:eastAsia="Times New Roman" w:cstheme="minorHAnsi"/>
          <w:sz w:val="24"/>
          <w:szCs w:val="24"/>
          <w:lang w:val="en-US"/>
        </w:rPr>
        <w:t xml:space="preserve"> color chart to the picture area </w:t>
      </w:r>
      <w:r w:rsidR="00C8153F" w:rsidRPr="00C20DD3">
        <w:rPr>
          <w:rFonts w:eastAsia="Times New Roman" w:cstheme="minorHAnsi"/>
          <w:sz w:val="24"/>
          <w:szCs w:val="24"/>
          <w:lang w:val="en-US"/>
        </w:rPr>
        <w:t xml:space="preserve">on top of the pad </w:t>
      </w:r>
      <w:r w:rsidR="00111810" w:rsidRPr="00C20DD3">
        <w:rPr>
          <w:rFonts w:eastAsia="Times New Roman" w:cstheme="minorHAnsi"/>
          <w:sz w:val="24"/>
          <w:szCs w:val="24"/>
          <w:lang w:val="en-US"/>
        </w:rPr>
        <w:t>so that its lower right corner (i.e., the corner with white color patch) is aligned with the green tapes marking the sample area and it is aligned straight in the live stream of the camera program.</w:t>
      </w:r>
    </w:p>
    <w:p w14:paraId="4FDE9225" w14:textId="77777777" w:rsidR="00763C64" w:rsidRDefault="00763C64" w:rsidP="00763C6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Wait until one picture of the chart has been captured by the camera control program.</w:t>
      </w:r>
    </w:p>
    <w:p w14:paraId="498D0D6B" w14:textId="70291C00" w:rsidR="00111810" w:rsidRDefault="00111810" w:rsidP="00763C64">
      <w:pPr>
        <w:pStyle w:val="ListParagraph"/>
        <w:numPr>
          <w:ilvl w:val="2"/>
          <w:numId w:val="3"/>
        </w:numPr>
        <w:spacing w:after="0" w:line="240" w:lineRule="auto"/>
        <w:rPr>
          <w:rFonts w:eastAsia="Times New Roman" w:cstheme="minorHAnsi"/>
          <w:sz w:val="24"/>
          <w:szCs w:val="24"/>
          <w:lang w:val="en-US"/>
        </w:rPr>
      </w:pPr>
      <w:r w:rsidRPr="00763C64">
        <w:rPr>
          <w:rFonts w:eastAsia="Times New Roman" w:cstheme="minorHAnsi"/>
          <w:sz w:val="24"/>
          <w:szCs w:val="24"/>
          <w:lang w:val="en-US"/>
        </w:rPr>
        <w:t>Open the color chart picture with GNU Image Manipulation Program (GIMP). Navigate to Colors -&gt; Map -&gt; Color Exchange option and check that the white color patch is not oversaturated</w:t>
      </w:r>
      <w:r w:rsidR="00C8153F" w:rsidRPr="00763C64">
        <w:rPr>
          <w:rFonts w:eastAsia="Times New Roman" w:cstheme="minorHAnsi"/>
          <w:sz w:val="24"/>
          <w:szCs w:val="24"/>
          <w:lang w:val="en-US"/>
        </w:rPr>
        <w:t xml:space="preserve"> (i.e., RGB 2must remain below for most of the white pixels 256/256/256)</w:t>
      </w:r>
      <w:r w:rsidRPr="00763C64">
        <w:rPr>
          <w:rFonts w:eastAsia="Times New Roman" w:cstheme="minorHAnsi"/>
          <w:sz w:val="24"/>
          <w:szCs w:val="24"/>
          <w:lang w:val="en-US"/>
        </w:rPr>
        <w:t xml:space="preserve">. This is just to check the camera settings; you </w:t>
      </w:r>
      <w:r w:rsidR="00C8153F" w:rsidRPr="00763C64">
        <w:rPr>
          <w:rFonts w:eastAsia="Times New Roman" w:cstheme="minorHAnsi"/>
          <w:sz w:val="24"/>
          <w:szCs w:val="24"/>
          <w:lang w:val="en-US"/>
        </w:rPr>
        <w:t>should</w:t>
      </w:r>
      <w:r w:rsidRPr="00763C64">
        <w:rPr>
          <w:rFonts w:eastAsia="Times New Roman" w:cstheme="minorHAnsi"/>
          <w:sz w:val="24"/>
          <w:szCs w:val="24"/>
          <w:lang w:val="en-US"/>
        </w:rPr>
        <w:t xml:space="preserve"> not save the changes to picture.</w:t>
      </w:r>
    </w:p>
    <w:p w14:paraId="74242109" w14:textId="583AC843" w:rsidR="00763C64" w:rsidRPr="00763C64" w:rsidRDefault="00763C64" w:rsidP="00763C64">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Remove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color chart and place the sample holder back to its place.</w:t>
      </w:r>
    </w:p>
    <w:bookmarkEnd w:id="14"/>
    <w:p w14:paraId="43489B7C" w14:textId="3CE2096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on the large fan</w:t>
      </w:r>
      <w:r w:rsidR="00267F8A">
        <w:rPr>
          <w:rFonts w:eastAsia="Times New Roman" w:cstheme="minorHAnsi"/>
          <w:sz w:val="24"/>
          <w:szCs w:val="24"/>
          <w:lang w:val="en-US"/>
        </w:rPr>
        <w:t>s</w:t>
      </w:r>
      <w:r w:rsidRPr="00C20DD3">
        <w:rPr>
          <w:rFonts w:eastAsia="Times New Roman" w:cstheme="minorHAnsi"/>
          <w:sz w:val="24"/>
          <w:szCs w:val="24"/>
          <w:lang w:val="en-US"/>
        </w:rPr>
        <w:t>. Null the timer and fill the water container until the level marked in the container (for experiments with higher than room humidity, otherwise clean to complete dryness). Check that there are no wires that could cause shadows or reflections on the samples.</w:t>
      </w:r>
    </w:p>
    <w:p w14:paraId="5381C72D"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Putting the samples in</w:t>
      </w:r>
    </w:p>
    <w:p w14:paraId="34C2EF1A" w14:textId="6FC33C4D"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Insert all the samples in and log the sample order </w:t>
      </w:r>
      <w:r w:rsidR="00F179CC" w:rsidRPr="00C20DD3">
        <w:rPr>
          <w:rFonts w:eastAsia="Times New Roman" w:cstheme="minorHAnsi"/>
          <w:sz w:val="24"/>
          <w:szCs w:val="24"/>
          <w:lang w:val="en-US"/>
        </w:rPr>
        <w:t>in the metadata file</w:t>
      </w:r>
      <w:r w:rsidRPr="00C20DD3">
        <w:rPr>
          <w:rFonts w:eastAsia="Times New Roman" w:cstheme="minorHAnsi"/>
          <w:sz w:val="24"/>
          <w:szCs w:val="24"/>
          <w:lang w:val="en-US"/>
        </w:rPr>
        <w:t>. Ensure that you are wearing gloves and place the samples on the holder very carefully using tweezers. Avoid dropping the samples or getting scratches on them as this could impact the degradation process.</w:t>
      </w:r>
    </w:p>
    <w:p w14:paraId="355B858C" w14:textId="4C281F93"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Check that the sample holder is aligned straight in the </w:t>
      </w:r>
      <w:proofErr w:type="gramStart"/>
      <w:r w:rsidRPr="00C20DD3">
        <w:rPr>
          <w:rFonts w:eastAsia="Times New Roman" w:cstheme="minorHAnsi"/>
          <w:sz w:val="24"/>
          <w:szCs w:val="24"/>
          <w:lang w:val="en-US"/>
        </w:rPr>
        <w:t>picture</w:t>
      </w:r>
      <w:proofErr w:type="gramEnd"/>
      <w:r w:rsidRPr="00C20DD3">
        <w:rPr>
          <w:rFonts w:eastAsia="Times New Roman" w:cstheme="minorHAnsi"/>
          <w:sz w:val="24"/>
          <w:szCs w:val="24"/>
          <w:lang w:val="en-US"/>
        </w:rPr>
        <w:t xml:space="preserve"> and it is positioned into the sample area (green tapes) in the </w:t>
      </w:r>
      <w:r w:rsidR="005A5645">
        <w:rPr>
          <w:rFonts w:eastAsia="Times New Roman" w:cstheme="minorHAnsi"/>
          <w:sz w:val="24"/>
          <w:szCs w:val="24"/>
          <w:lang w:val="en-US"/>
        </w:rPr>
        <w:t>live view of the camera control program.</w:t>
      </w:r>
    </w:p>
    <w:p w14:paraId="131F222E" w14:textId="31A81645"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on the sample holder heating and set to the desired temperature.</w:t>
      </w:r>
    </w:p>
    <w:p w14:paraId="2C6EFBC7" w14:textId="186B1821" w:rsidR="00111810"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Close the lid and put the curtain on the apparatus.</w:t>
      </w:r>
    </w:p>
    <w:p w14:paraId="5F897344" w14:textId="013193DB" w:rsidR="005A5645" w:rsidRPr="00C20DD3" w:rsidRDefault="005A5645"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If there are multiple pictures of the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color chart or pictures of the partially filled sample holder, delete them at this stage since the picture analysis program assumes that the first picture of the aging test is of </w:t>
      </w:r>
      <w:proofErr w:type="spellStart"/>
      <w:r>
        <w:rPr>
          <w:rFonts w:eastAsia="Times New Roman" w:cstheme="minorHAnsi"/>
          <w:sz w:val="24"/>
          <w:szCs w:val="24"/>
          <w:lang w:val="en-US"/>
        </w:rPr>
        <w:t>Xrite</w:t>
      </w:r>
      <w:proofErr w:type="spellEnd"/>
      <w:r>
        <w:rPr>
          <w:rFonts w:eastAsia="Times New Roman" w:cstheme="minorHAnsi"/>
          <w:sz w:val="24"/>
          <w:szCs w:val="24"/>
          <w:lang w:val="en-US"/>
        </w:rPr>
        <w:t xml:space="preserve"> chart, and the rest are of the filled sample holder.</w:t>
      </w:r>
    </w:p>
    <w:p w14:paraId="38BDDC8E" w14:textId="77777777" w:rsidR="00111810" w:rsidRPr="00C20DD3" w:rsidRDefault="00111810" w:rsidP="00111810">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Winding Up</w:t>
      </w:r>
    </w:p>
    <w:p w14:paraId="66C31690" w14:textId="22614892" w:rsidR="00111810" w:rsidRPr="00C20DD3" w:rsidRDefault="00EA578F" w:rsidP="00111810">
      <w:pPr>
        <w:pStyle w:val="ListParagraph"/>
        <w:numPr>
          <w:ilvl w:val="1"/>
          <w:numId w:val="3"/>
        </w:numPr>
        <w:spacing w:after="0" w:line="240" w:lineRule="auto"/>
        <w:rPr>
          <w:rFonts w:eastAsia="Times New Roman" w:cstheme="minorHAnsi"/>
          <w:sz w:val="24"/>
          <w:szCs w:val="24"/>
          <w:lang w:val="en-US"/>
        </w:rPr>
      </w:pPr>
      <w:r>
        <w:rPr>
          <w:rFonts w:eastAsia="Times New Roman" w:cstheme="minorHAnsi"/>
          <w:sz w:val="24"/>
          <w:szCs w:val="24"/>
          <w:lang w:val="en-US"/>
        </w:rPr>
        <w:t>Log</w:t>
      </w:r>
      <w:r w:rsidR="00111810" w:rsidRPr="00C20DD3">
        <w:rPr>
          <w:rFonts w:eastAsia="Times New Roman" w:cstheme="minorHAnsi"/>
          <w:sz w:val="24"/>
          <w:szCs w:val="24"/>
          <w:lang w:val="en-US"/>
        </w:rPr>
        <w:t xml:space="preserve"> the temperature reading, humidity reading a</w:t>
      </w:r>
      <w:r>
        <w:rPr>
          <w:rFonts w:eastAsia="Times New Roman" w:cstheme="minorHAnsi"/>
          <w:sz w:val="24"/>
          <w:szCs w:val="24"/>
          <w:lang w:val="en-US"/>
        </w:rPr>
        <w:t>n</w:t>
      </w:r>
      <w:r w:rsidR="00111810" w:rsidRPr="00C20DD3">
        <w:rPr>
          <w:rFonts w:eastAsia="Times New Roman" w:cstheme="minorHAnsi"/>
          <w:sz w:val="24"/>
          <w:szCs w:val="24"/>
          <w:lang w:val="en-US"/>
        </w:rPr>
        <w:t xml:space="preserve">d sample holder temperature into the </w:t>
      </w:r>
      <w:r>
        <w:rPr>
          <w:rFonts w:eastAsia="Times New Roman" w:cstheme="minorHAnsi"/>
          <w:sz w:val="24"/>
          <w:szCs w:val="24"/>
          <w:lang w:val="en-US"/>
        </w:rPr>
        <w:t>metadata</w:t>
      </w:r>
      <w:r w:rsidR="00111810" w:rsidRPr="00C20DD3">
        <w:rPr>
          <w:rFonts w:eastAsia="Times New Roman" w:cstheme="minorHAnsi"/>
          <w:sz w:val="24"/>
          <w:szCs w:val="24"/>
          <w:lang w:val="en-US"/>
        </w:rPr>
        <w:t xml:space="preserve"> file. Do the same after 10 minutes and after an hour (optional)</w:t>
      </w:r>
      <w:r>
        <w:rPr>
          <w:rFonts w:eastAsia="Times New Roman" w:cstheme="minorHAnsi"/>
          <w:sz w:val="24"/>
          <w:szCs w:val="24"/>
          <w:lang w:val="en-US"/>
        </w:rPr>
        <w:t>.</w:t>
      </w:r>
    </w:p>
    <w:p w14:paraId="6545907D"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images are being loaded into the Dropbox folder and that everything is running fine.</w:t>
      </w:r>
    </w:p>
    <w:p w14:paraId="174A4EBE" w14:textId="2BE61E75" w:rsidR="00EA578F" w:rsidRPr="00EA578F" w:rsidRDefault="00111810" w:rsidP="00EA578F">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When you are ready to end the test, note the duration of the test, temperature reading, humidity reading and sample holder T into the </w:t>
      </w:r>
      <w:r w:rsidR="00EA578F">
        <w:rPr>
          <w:rFonts w:eastAsia="Times New Roman" w:cstheme="minorHAnsi"/>
          <w:sz w:val="24"/>
          <w:szCs w:val="24"/>
          <w:lang w:val="en-US"/>
        </w:rPr>
        <w:t xml:space="preserve">metadata </w:t>
      </w:r>
      <w:r w:rsidRPr="00C20DD3">
        <w:rPr>
          <w:rFonts w:eastAsia="Times New Roman" w:cstheme="minorHAnsi"/>
          <w:sz w:val="24"/>
          <w:szCs w:val="24"/>
          <w:lang w:val="en-US"/>
        </w:rPr>
        <w:t>file.</w:t>
      </w:r>
    </w:p>
    <w:p w14:paraId="0751E71B" w14:textId="5CC6CE8A" w:rsidR="00EA578F" w:rsidRPr="00EA578F" w:rsidRDefault="00111810" w:rsidP="00EA578F">
      <w:pPr>
        <w:pStyle w:val="ListParagraph"/>
        <w:numPr>
          <w:ilvl w:val="0"/>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Shutting Down</w:t>
      </w:r>
    </w:p>
    <w:p w14:paraId="44BFC2B4" w14:textId="51EE7E57" w:rsidR="00111810"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Turn off the parts of the chamber in reversed order compared to Initial preparations.</w:t>
      </w:r>
    </w:p>
    <w:p w14:paraId="4571B343" w14:textId="14DFD270"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Camera control program: Press “Stop Live”, “Exit Camera”, and turn off the program.</w:t>
      </w:r>
    </w:p>
    <w:p w14:paraId="54AEC6C7" w14:textId="77777777" w:rsidR="004A57F8" w:rsidRPr="00C20DD3" w:rsidRDefault="004A57F8" w:rsidP="004A57F8">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Deactivate/disconnect USB port, turn off Arduino IDE, and turn off fan power supplies.</w:t>
      </w:r>
    </w:p>
    <w:p w14:paraId="6998D572" w14:textId="38219CA5" w:rsidR="00EA578F" w:rsidRDefault="00EA578F" w:rsidP="00EA578F">
      <w:pPr>
        <w:pStyle w:val="ListParagraph"/>
        <w:numPr>
          <w:ilvl w:val="2"/>
          <w:numId w:val="3"/>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tracker: Activate/connect the USB port, load and save the tracker data </w:t>
      </w:r>
      <w:r w:rsidR="004A57F8">
        <w:rPr>
          <w:rFonts w:eastAsia="Times New Roman" w:cstheme="minorHAnsi"/>
          <w:sz w:val="24"/>
          <w:szCs w:val="24"/>
          <w:lang w:val="en-US"/>
        </w:rPr>
        <w:t>via</w:t>
      </w:r>
      <w:r w:rsidR="004A57F8" w:rsidRPr="00C20DD3">
        <w:rPr>
          <w:rFonts w:eastAsia="Times New Roman" w:cstheme="minorHAnsi"/>
          <w:sz w:val="24"/>
          <w:szCs w:val="24"/>
          <w:lang w:val="en-US"/>
        </w:rPr>
        <w:t xml:space="preserve"> </w:t>
      </w:r>
      <w:proofErr w:type="spellStart"/>
      <w:r w:rsidR="004A57F8" w:rsidRPr="00C20DD3">
        <w:rPr>
          <w:rFonts w:eastAsia="Times New Roman" w:cstheme="minorHAnsi"/>
          <w:sz w:val="24"/>
          <w:szCs w:val="24"/>
          <w:lang w:val="en-US"/>
        </w:rPr>
        <w:t>EasyLog</w:t>
      </w:r>
      <w:proofErr w:type="spellEnd"/>
      <w:r w:rsidR="004A57F8" w:rsidRPr="00C20DD3">
        <w:rPr>
          <w:rFonts w:eastAsia="Times New Roman" w:cstheme="minorHAnsi"/>
          <w:sz w:val="24"/>
          <w:szCs w:val="24"/>
          <w:lang w:val="en-US"/>
        </w:rPr>
        <w:t xml:space="preserve"> Humidity Tracker App </w:t>
      </w:r>
      <w:r>
        <w:rPr>
          <w:rFonts w:eastAsia="Times New Roman" w:cstheme="minorHAnsi"/>
          <w:sz w:val="24"/>
          <w:szCs w:val="24"/>
          <w:lang w:val="en-US"/>
        </w:rPr>
        <w:t>with the name of your aging test, deactivate the USB port.</w:t>
      </w:r>
    </w:p>
    <w:p w14:paraId="0B9D5194"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lid carefully and without shaking in case that there is condensation on the lid that could damage the samples if drops are falling on top of the samples. Don’t breathe in the fumes if you smell anything.</w:t>
      </w:r>
    </w:p>
    <w:p w14:paraId="2D4F5A9B" w14:textId="77777777" w:rsidR="00111810" w:rsidRPr="00C20DD3" w:rsidRDefault="00111810" w:rsidP="00111810">
      <w:pPr>
        <w:pStyle w:val="ListParagraph"/>
        <w:numPr>
          <w:ilvl w:val="1"/>
          <w:numId w:val="3"/>
        </w:numPr>
        <w:spacing w:after="0" w:line="240" w:lineRule="auto"/>
        <w:rPr>
          <w:rFonts w:eastAsia="Times New Roman" w:cstheme="minorHAnsi"/>
          <w:sz w:val="24"/>
          <w:szCs w:val="24"/>
          <w:lang w:val="en-US"/>
        </w:rPr>
      </w:pPr>
      <w:r w:rsidRPr="00C20DD3">
        <w:rPr>
          <w:rFonts w:eastAsia="Times New Roman" w:cstheme="minorHAnsi"/>
          <w:sz w:val="24"/>
          <w:szCs w:val="24"/>
          <w:lang w:val="en-US"/>
        </w:rPr>
        <w:t>Remove the samples.</w:t>
      </w:r>
    </w:p>
    <w:p w14:paraId="50AD02E8" w14:textId="524BAFB6" w:rsidR="00111810" w:rsidRPr="00C20DD3" w:rsidRDefault="00111810" w:rsidP="00111810">
      <w:pPr>
        <w:spacing w:after="0" w:line="240" w:lineRule="auto"/>
        <w:rPr>
          <w:rFonts w:eastAsia="Times New Roman" w:cstheme="minorHAnsi"/>
          <w:sz w:val="24"/>
          <w:szCs w:val="24"/>
          <w:lang w:val="en-US"/>
        </w:rPr>
      </w:pPr>
    </w:p>
    <w:p w14:paraId="664EFD7D"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4D172F6B"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F5F9A0B" w14:textId="3F94CE86"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15" w:name="_Toc104555253"/>
      <w:r w:rsidRPr="00E7758C">
        <w:rPr>
          <w:rFonts w:asciiTheme="minorHAnsi" w:eastAsia="Times New Roman" w:hAnsiTheme="minorHAnsi" w:cstheme="minorHAnsi"/>
          <w:b/>
          <w:bCs/>
          <w:color w:val="000000"/>
          <w:sz w:val="24"/>
          <w:szCs w:val="24"/>
          <w:u w:val="single"/>
          <w:lang w:val="en-US"/>
        </w:rPr>
        <w:lastRenderedPageBreak/>
        <w:t xml:space="preserve">Maintenance </w:t>
      </w:r>
      <w:r w:rsidR="00111810" w:rsidRPr="00E7758C">
        <w:rPr>
          <w:rFonts w:asciiTheme="minorHAnsi" w:eastAsia="Times New Roman" w:hAnsiTheme="minorHAnsi" w:cstheme="minorHAnsi"/>
          <w:b/>
          <w:bCs/>
          <w:color w:val="000000"/>
          <w:sz w:val="24"/>
          <w:szCs w:val="24"/>
          <w:u w:val="single"/>
          <w:lang w:val="en-US"/>
        </w:rPr>
        <w:t xml:space="preserve">and Troubleshoot </w:t>
      </w:r>
      <w:r w:rsidRPr="00E7758C">
        <w:rPr>
          <w:rFonts w:asciiTheme="minorHAnsi" w:eastAsia="Times New Roman" w:hAnsiTheme="minorHAnsi" w:cstheme="minorHAnsi"/>
          <w:b/>
          <w:bCs/>
          <w:color w:val="000000"/>
          <w:sz w:val="24"/>
          <w:szCs w:val="24"/>
          <w:u w:val="single"/>
          <w:lang w:val="en-US"/>
        </w:rPr>
        <w:t>Guide</w:t>
      </w:r>
      <w:bookmarkEnd w:id="15"/>
    </w:p>
    <w:p w14:paraId="5D0D256D" w14:textId="77777777" w:rsidR="00111810" w:rsidRPr="00C20DD3" w:rsidRDefault="00111810" w:rsidP="00551A34">
      <w:pPr>
        <w:spacing w:after="0" w:line="240" w:lineRule="auto"/>
        <w:rPr>
          <w:rFonts w:eastAsia="Times New Roman" w:cstheme="minorHAnsi"/>
          <w:sz w:val="24"/>
          <w:szCs w:val="24"/>
          <w:lang w:val="en-US"/>
        </w:rPr>
      </w:pPr>
    </w:p>
    <w:p w14:paraId="798F22E8" w14:textId="77777777" w:rsidR="00AD1F59" w:rsidRPr="00C20DD3" w:rsidRDefault="00AD1F59" w:rsidP="00111810">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Maintenance</w:t>
      </w:r>
    </w:p>
    <w:p w14:paraId="67F2E57A" w14:textId="51A255A2" w:rsidR="00111810" w:rsidRPr="00C20DD3" w:rsidRDefault="00111810"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r w:rsidR="001906EF">
        <w:rPr>
          <w:rFonts w:eastAsia="Times New Roman" w:cstheme="minorHAnsi"/>
          <w:color w:val="000000"/>
          <w:sz w:val="24"/>
          <w:szCs w:val="24"/>
          <w:lang w:val="en-US"/>
        </w:rPr>
        <w:t>Si7021</w:t>
      </w:r>
      <w:r w:rsidRPr="00C20DD3">
        <w:rPr>
          <w:rFonts w:eastAsia="Times New Roman" w:cstheme="minorHAnsi"/>
          <w:color w:val="000000"/>
          <w:sz w:val="24"/>
          <w:szCs w:val="24"/>
          <w:lang w:val="en-US"/>
        </w:rPr>
        <w:t xml:space="preserve"> sensor</w:t>
      </w:r>
    </w:p>
    <w:p w14:paraId="2D14A3A8" w14:textId="556586EC" w:rsidR="00111810" w:rsidRPr="00C20DD3" w:rsidRDefault="00111810"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approximately every 1 month</w:t>
      </w:r>
      <w:r w:rsidR="00AD1F59" w:rsidRPr="00C20DD3">
        <w:rPr>
          <w:rFonts w:eastAsia="Times New Roman" w:cstheme="minorHAnsi"/>
          <w:color w:val="000000"/>
          <w:sz w:val="24"/>
          <w:szCs w:val="24"/>
          <w:lang w:val="en-US"/>
        </w:rPr>
        <w:t xml:space="preserve"> or when the humidity reading begins to deviate from the reference value (EL-USB-2).</w:t>
      </w:r>
      <w:r w:rsidR="00B44A8C">
        <w:rPr>
          <w:rFonts w:eastAsia="Times New Roman" w:cstheme="minorHAnsi"/>
          <w:color w:val="000000"/>
          <w:sz w:val="24"/>
          <w:szCs w:val="24"/>
          <w:lang w:val="en-US"/>
        </w:rPr>
        <w:t xml:space="preserve"> The advised maximum humidity for the Si7021 sensor is 80%, thus the sensor ages especially during high humidity aging tests.</w:t>
      </w:r>
    </w:p>
    <w:p w14:paraId="223C3525" w14:textId="16626527"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w:t>
      </w:r>
      <w:proofErr w:type="spellStart"/>
      <w:r w:rsidRPr="00C20DD3">
        <w:rPr>
          <w:rFonts w:eastAsia="Times New Roman" w:cstheme="minorHAnsi"/>
          <w:color w:val="000000"/>
          <w:sz w:val="24"/>
          <w:szCs w:val="24"/>
          <w:lang w:val="en-US"/>
        </w:rPr>
        <w:t>XRite</w:t>
      </w:r>
      <w:proofErr w:type="spellEnd"/>
      <w:r w:rsidRPr="00C20DD3">
        <w:rPr>
          <w:rFonts w:eastAsia="Times New Roman" w:cstheme="minorHAnsi"/>
          <w:color w:val="000000"/>
          <w:sz w:val="24"/>
          <w:szCs w:val="24"/>
          <w:lang w:val="en-US"/>
        </w:rPr>
        <w:t xml:space="preserve"> </w:t>
      </w:r>
      <w:proofErr w:type="spellStart"/>
      <w:r w:rsidRPr="00C20DD3">
        <w:rPr>
          <w:rFonts w:eastAsia="Times New Roman" w:cstheme="minorHAnsi"/>
          <w:color w:val="000000"/>
          <w:sz w:val="24"/>
          <w:szCs w:val="24"/>
          <w:lang w:val="en-US"/>
        </w:rPr>
        <w:t>ColorChecker</w:t>
      </w:r>
      <w:proofErr w:type="spellEnd"/>
      <w:r w:rsidRPr="00C20DD3">
        <w:rPr>
          <w:rFonts w:eastAsia="Times New Roman" w:cstheme="minorHAnsi"/>
          <w:color w:val="000000"/>
          <w:sz w:val="24"/>
          <w:szCs w:val="24"/>
          <w:lang w:val="en-US"/>
        </w:rPr>
        <w:t xml:space="preserve"> Passport</w:t>
      </w:r>
    </w:p>
    <w:p w14:paraId="57CF3A9F" w14:textId="02840DFC"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 manufacturer recommends every 18-24 months.</w:t>
      </w:r>
    </w:p>
    <w:p w14:paraId="1F191E91" w14:textId="6A86386E" w:rsidR="0017254A" w:rsidRPr="00C20DD3" w:rsidRDefault="0017254A" w:rsidP="0017254A">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xml:space="preserve">Replacing the </w:t>
      </w:r>
      <w:proofErr w:type="gramStart"/>
      <w:r w:rsidRPr="00C20DD3">
        <w:rPr>
          <w:rFonts w:eastAsia="Times New Roman" w:cstheme="minorHAnsi"/>
          <w:color w:val="000000"/>
          <w:sz w:val="24"/>
          <w:szCs w:val="24"/>
          <w:lang w:val="en-US"/>
        </w:rPr>
        <w:t>printed out</w:t>
      </w:r>
      <w:proofErr w:type="gramEnd"/>
      <w:r w:rsidRPr="00C20DD3">
        <w:rPr>
          <w:rFonts w:eastAsia="Times New Roman" w:cstheme="minorHAnsi"/>
          <w:color w:val="000000"/>
          <w:sz w:val="24"/>
          <w:szCs w:val="24"/>
          <w:lang w:val="en-US"/>
        </w:rPr>
        <w:t xml:space="preserve"> color chart from within the chamber</w:t>
      </w:r>
    </w:p>
    <w:p w14:paraId="3A2FBD29" w14:textId="39E98A9A" w:rsidR="0017254A" w:rsidRPr="00C20DD3" w:rsidRDefault="0017254A" w:rsidP="0017254A">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Must be done when the colors fade</w:t>
      </w:r>
    </w:p>
    <w:p w14:paraId="594E7C34" w14:textId="0945831C" w:rsidR="00AD1F59" w:rsidRPr="00C20DD3" w:rsidRDefault="00AD1F59" w:rsidP="00AD1F59">
      <w:pPr>
        <w:pStyle w:val="ListParagraph"/>
        <w:numPr>
          <w:ilvl w:val="0"/>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Troubleshoot</w:t>
      </w:r>
    </w:p>
    <w:p w14:paraId="4AC371C8" w14:textId="18DAC373" w:rsidR="00AD1F59" w:rsidRPr="00C20DD3" w:rsidRDefault="00AD1F59" w:rsidP="00AD1F5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Variations in the color data</w:t>
      </w:r>
    </w:p>
    <w:p w14:paraId="1B88CF8C" w14:textId="437056DB" w:rsidR="00AD1F59" w:rsidRPr="00C20DD3" w:rsidRDefault="00AD1F5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illumination intensity sufficiently even in the picture area?</w:t>
      </w:r>
    </w:p>
    <w:p w14:paraId="47C0F7C9" w14:textId="1F15AA57"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Place a sheet of paper with the color of samples in the picture area to determine the level of spatial variations by taking a picture.</w:t>
      </w:r>
    </w:p>
    <w:p w14:paraId="1D5C59B6" w14:textId="646B46B2" w:rsidR="00AD1F59" w:rsidRPr="00C20DD3" w:rsidRDefault="00AD1F5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the alignment of the camera and lamp, and possible reflections from nearby objects</w:t>
      </w:r>
      <w:r w:rsidR="003D4AC9" w:rsidRPr="00C20DD3">
        <w:rPr>
          <w:rFonts w:eastAsia="Times New Roman" w:cstheme="minorHAnsi"/>
          <w:sz w:val="24"/>
          <w:szCs w:val="24"/>
          <w:lang w:val="en-US"/>
        </w:rPr>
        <w:t>, adjust the positions accordingly</w:t>
      </w:r>
      <w:r w:rsidR="0017254A" w:rsidRPr="00C20DD3">
        <w:rPr>
          <w:rFonts w:eastAsia="Times New Roman" w:cstheme="minorHAnsi"/>
          <w:sz w:val="24"/>
          <w:szCs w:val="24"/>
          <w:lang w:val="en-US"/>
        </w:rPr>
        <w:t xml:space="preserve"> and attach the components securely</w:t>
      </w:r>
      <w:r w:rsidRPr="00C20DD3">
        <w:rPr>
          <w:rFonts w:eastAsia="Times New Roman" w:cstheme="minorHAnsi"/>
          <w:sz w:val="24"/>
          <w:szCs w:val="24"/>
          <w:lang w:val="en-US"/>
        </w:rPr>
        <w:t>.</w:t>
      </w:r>
    </w:p>
    <w:p w14:paraId="67627AB7" w14:textId="6F311A92" w:rsidR="00AD1F59" w:rsidRPr="00C20DD3" w:rsidRDefault="003D4AC9" w:rsidP="00AD1F5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all the LEDs in the lamp turn on, change the lamp if necessary.</w:t>
      </w:r>
    </w:p>
    <w:p w14:paraId="1C449AE7" w14:textId="18419BA9" w:rsidR="00AD1F59" w:rsidRPr="00C20DD3" w:rsidRDefault="003D4AC9"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Is the sample holder heating the samples evenly?</w:t>
      </w:r>
    </w:p>
    <w:p w14:paraId="27FD6AB4" w14:textId="482341DF"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Use IR video camera to determine the spatial variations</w:t>
      </w:r>
    </w:p>
    <w:p w14:paraId="4B9EA418" w14:textId="5F57C428" w:rsidR="003D4AC9" w:rsidRPr="00C20DD3" w:rsidRDefault="003D4AC9" w:rsidP="003D4AC9">
      <w:pPr>
        <w:pStyle w:val="ListParagraph"/>
        <w:numPr>
          <w:ilvl w:val="3"/>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thermocouple and resistive heater properly attached to the sample holder?</w:t>
      </w:r>
    </w:p>
    <w:p w14:paraId="450D1F67" w14:textId="106FD488"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Are the blackout curtains covering the whole chamber? Outside illumination may distort the data.</w:t>
      </w:r>
    </w:p>
    <w:p w14:paraId="2D39136A" w14:textId="5331DE91"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of using manually fixed settings of the camera if you are using another camera control program than what is provided here – camera settings may drift over time if they are set to automatic mode.</w:t>
      </w:r>
    </w:p>
    <w:p w14:paraId="07E40ECB" w14:textId="30824072" w:rsidR="009F15B7" w:rsidRPr="00C20DD3" w:rsidRDefault="009F15B7" w:rsidP="009F15B7">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Flickering of the lamp</w:t>
      </w:r>
    </w:p>
    <w:p w14:paraId="0FEF2A9C" w14:textId="372105C4" w:rsidR="009F15B7" w:rsidRPr="00C20DD3" w:rsidRDefault="009F15B7"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This is likely </w:t>
      </w:r>
      <w:r w:rsidR="0017254A" w:rsidRPr="00C20DD3">
        <w:rPr>
          <w:rFonts w:eastAsia="Times New Roman" w:cstheme="minorHAnsi"/>
          <w:sz w:val="24"/>
          <w:szCs w:val="24"/>
          <w:lang w:val="en-US"/>
        </w:rPr>
        <w:t>due to a ground loop issue. Make sure that every object in the chamber is in the same ground loop (with grounding wires where necessary). If there are objects that are floating and cannot be grounded securely, use plastic bolt</w:t>
      </w:r>
      <w:r w:rsidR="001869EE" w:rsidRPr="00C20DD3">
        <w:rPr>
          <w:rFonts w:eastAsia="Times New Roman" w:cstheme="minorHAnsi"/>
          <w:sz w:val="24"/>
          <w:szCs w:val="24"/>
          <w:lang w:val="en-US"/>
        </w:rPr>
        <w:t xml:space="preserve"> for attaching them to the chamber.</w:t>
      </w:r>
    </w:p>
    <w:p w14:paraId="08E6FFA1" w14:textId="5D22CF9F" w:rsidR="001869EE" w:rsidRPr="00C20DD3" w:rsidRDefault="001869EE" w:rsidP="009F15B7">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Make sure the lamp controller is wired to a fixed voltage instead of the dimming control channel floating freely.</w:t>
      </w:r>
    </w:p>
    <w:p w14:paraId="2D3F9F55" w14:textId="351C27A4" w:rsidR="003D4AC9" w:rsidRPr="00C20DD3" w:rsidRDefault="003D4AC9" w:rsidP="003D4AC9">
      <w:pPr>
        <w:pStyle w:val="ListParagraph"/>
        <w:numPr>
          <w:ilvl w:val="1"/>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Condensation within the chamber</w:t>
      </w:r>
    </w:p>
    <w:p w14:paraId="1429841D" w14:textId="30C5C153" w:rsidR="003D4AC9" w:rsidRPr="00C20DD3" w:rsidRDefault="003D4AC9"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 xml:space="preserve">Check that he humidity tracker and humidity sensor are located near to the samples </w:t>
      </w:r>
      <w:proofErr w:type="gramStart"/>
      <w:r w:rsidRPr="00C20DD3">
        <w:rPr>
          <w:rFonts w:eastAsia="Times New Roman" w:cstheme="minorHAnsi"/>
          <w:sz w:val="24"/>
          <w:szCs w:val="24"/>
          <w:lang w:val="en-US"/>
        </w:rPr>
        <w:t>in order to</w:t>
      </w:r>
      <w:proofErr w:type="gramEnd"/>
      <w:r w:rsidRPr="00C20DD3">
        <w:rPr>
          <w:rFonts w:eastAsia="Times New Roman" w:cstheme="minorHAnsi"/>
          <w:sz w:val="24"/>
          <w:szCs w:val="24"/>
          <w:lang w:val="en-US"/>
        </w:rPr>
        <w:t xml:space="preserve"> measure conditions that the samples re facing as accurately as possible</w:t>
      </w:r>
    </w:p>
    <w:p w14:paraId="2D966831" w14:textId="06233F72" w:rsidR="003D4AC9" w:rsidRPr="00C20DD3" w:rsidRDefault="001869EE"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Has </w:t>
      </w:r>
      <w:r w:rsidR="003D4AC9" w:rsidRPr="00C20DD3">
        <w:rPr>
          <w:rFonts w:eastAsia="Times New Roman" w:cstheme="minorHAnsi"/>
          <w:sz w:val="24"/>
          <w:szCs w:val="24"/>
          <w:lang w:val="en-US"/>
        </w:rPr>
        <w:t xml:space="preserve">the humidity sensor </w:t>
      </w:r>
      <w:r w:rsidRPr="00C20DD3">
        <w:rPr>
          <w:rFonts w:eastAsia="Times New Roman" w:cstheme="minorHAnsi"/>
          <w:sz w:val="24"/>
          <w:szCs w:val="24"/>
          <w:lang w:val="en-US"/>
        </w:rPr>
        <w:t>become</w:t>
      </w:r>
      <w:r w:rsidR="003D4AC9" w:rsidRPr="00C20DD3">
        <w:rPr>
          <w:rFonts w:eastAsia="Times New Roman" w:cstheme="minorHAnsi"/>
          <w:sz w:val="24"/>
          <w:szCs w:val="24"/>
          <w:lang w:val="en-US"/>
        </w:rPr>
        <w:t xml:space="preserve"> saturated</w:t>
      </w:r>
      <w:r w:rsidR="00663951" w:rsidRPr="00C20DD3">
        <w:rPr>
          <w:rFonts w:eastAsia="Times New Roman" w:cstheme="minorHAnsi"/>
          <w:sz w:val="24"/>
          <w:szCs w:val="24"/>
          <w:lang w:val="en-US"/>
        </w:rPr>
        <w:t>? S</w:t>
      </w:r>
      <w:r w:rsidR="003D4AC9" w:rsidRPr="00C20DD3">
        <w:rPr>
          <w:rFonts w:eastAsia="Times New Roman" w:cstheme="minorHAnsi"/>
          <w:sz w:val="24"/>
          <w:szCs w:val="24"/>
          <w:lang w:val="en-US"/>
        </w:rPr>
        <w:t>wap the sensor if necessary</w:t>
      </w:r>
    </w:p>
    <w:p w14:paraId="33F35F7E" w14:textId="17CF0C41" w:rsidR="003D4AC9" w:rsidRPr="00C20DD3" w:rsidRDefault="009F15B7"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air circulation is reaching out every corner of the chamber, adjust fan locations accordingly</w:t>
      </w:r>
    </w:p>
    <w:p w14:paraId="7D15D939" w14:textId="006CC1EC" w:rsidR="009F15B7" w:rsidRPr="00C20DD3" w:rsidRDefault="009F15B7"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Check that the black-out curtains are covering the whole chamber (they serve also as an insulating layer)</w:t>
      </w:r>
    </w:p>
    <w:p w14:paraId="67583554" w14:textId="7044104A" w:rsidR="0017254A" w:rsidRPr="00C20DD3" w:rsidRDefault="0017254A" w:rsidP="003D4AC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Dry out the chamber in between the aging tests if repeating multiple aging tests in a row</w:t>
      </w:r>
    </w:p>
    <w:p w14:paraId="7FBD325A" w14:textId="0F2AE94B" w:rsidR="003D4AC9" w:rsidRDefault="009F15B7" w:rsidP="00AD1F59">
      <w:pPr>
        <w:pStyle w:val="ListParagraph"/>
        <w:numPr>
          <w:ilvl w:val="2"/>
          <w:numId w:val="6"/>
        </w:numPr>
        <w:spacing w:after="0" w:line="240" w:lineRule="auto"/>
        <w:rPr>
          <w:rFonts w:eastAsia="Times New Roman" w:cstheme="minorHAnsi"/>
          <w:sz w:val="24"/>
          <w:szCs w:val="24"/>
          <w:lang w:val="en-US"/>
        </w:rPr>
      </w:pPr>
      <w:r w:rsidRPr="00C20DD3">
        <w:rPr>
          <w:rFonts w:eastAsia="Times New Roman" w:cstheme="minorHAnsi"/>
          <w:sz w:val="24"/>
          <w:szCs w:val="24"/>
          <w:lang w:val="en-US"/>
        </w:rPr>
        <w:t>The chamber is prone to condensation with higher than 80% relative humidity levels combined with high temperature for the samples – shorten the aging test duration or decrease the humidity level if the problem cannot be</w:t>
      </w:r>
      <w:r w:rsidR="0017254A" w:rsidRPr="00C20DD3">
        <w:rPr>
          <w:rFonts w:eastAsia="Times New Roman" w:cstheme="minorHAnsi"/>
          <w:sz w:val="24"/>
          <w:szCs w:val="24"/>
          <w:lang w:val="en-US"/>
        </w:rPr>
        <w:t xml:space="preserve"> solved</w:t>
      </w:r>
      <w:r w:rsidRPr="00C20DD3">
        <w:rPr>
          <w:rFonts w:eastAsia="Times New Roman" w:cstheme="minorHAnsi"/>
          <w:sz w:val="24"/>
          <w:szCs w:val="24"/>
          <w:lang w:val="en-US"/>
        </w:rPr>
        <w:t xml:space="preserve"> otherwise</w:t>
      </w:r>
    </w:p>
    <w:p w14:paraId="7C448FCD" w14:textId="0291EE6B"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programs shows </w:t>
      </w:r>
      <w:proofErr w:type="spellStart"/>
      <w:r>
        <w:rPr>
          <w:rFonts w:eastAsia="Times New Roman" w:cstheme="minorHAnsi"/>
          <w:sz w:val="24"/>
          <w:szCs w:val="24"/>
          <w:lang w:val="en-US"/>
        </w:rPr>
        <w:t>NaN</w:t>
      </w:r>
      <w:proofErr w:type="spellEnd"/>
      <w:r>
        <w:rPr>
          <w:rFonts w:eastAsia="Times New Roman" w:cstheme="minorHAnsi"/>
          <w:sz w:val="24"/>
          <w:szCs w:val="24"/>
          <w:lang w:val="en-US"/>
        </w:rPr>
        <w:t xml:space="preserve"> humidity</w:t>
      </w:r>
    </w:p>
    <w:p w14:paraId="6C393515" w14:textId="23C577C4"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Si7021 connections might have gone loose. Check the connections.</w:t>
      </w:r>
    </w:p>
    <w:p w14:paraId="69906368" w14:textId="322C749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The setup is sensitive to voltage peaks – has there been electricity cutoffs recently? If yes, it may be necessary to change the sensor.</w:t>
      </w:r>
    </w:p>
    <w:p w14:paraId="6E82A7CA" w14:textId="53613397" w:rsidR="001906EF" w:rsidRDefault="001906EF" w:rsidP="001906EF">
      <w:pPr>
        <w:pStyle w:val="ListParagraph"/>
        <w:numPr>
          <w:ilvl w:val="1"/>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Humidity control program is </w:t>
      </w:r>
      <w:proofErr w:type="spellStart"/>
      <w:r>
        <w:rPr>
          <w:rFonts w:eastAsia="Times New Roman" w:cstheme="minorHAnsi"/>
          <w:sz w:val="24"/>
          <w:szCs w:val="24"/>
          <w:lang w:val="en-US"/>
        </w:rPr>
        <w:t>irresposive</w:t>
      </w:r>
      <w:proofErr w:type="spellEnd"/>
    </w:p>
    <w:p w14:paraId="53051194" w14:textId="20394A8E" w:rsidR="001906EF"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USB connection to Arduino might have gone loose. Check the connections.</w:t>
      </w:r>
    </w:p>
    <w:p w14:paraId="55D4BCEA" w14:textId="4FFFE7B1" w:rsidR="00E11EB8" w:rsidRDefault="00E11EB8"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Arduino may have been busy when you tried to upload the updated code. Power off everything, restart, and try again. </w:t>
      </w:r>
    </w:p>
    <w:p w14:paraId="50EDF6D6" w14:textId="28B630B1" w:rsidR="001906EF" w:rsidRPr="00C20DD3" w:rsidRDefault="001906EF" w:rsidP="001906EF">
      <w:pPr>
        <w:pStyle w:val="ListParagraph"/>
        <w:numPr>
          <w:ilvl w:val="2"/>
          <w:numId w:val="6"/>
        </w:numPr>
        <w:spacing w:after="0" w:line="240" w:lineRule="auto"/>
        <w:rPr>
          <w:rFonts w:eastAsia="Times New Roman" w:cstheme="minorHAnsi"/>
          <w:sz w:val="24"/>
          <w:szCs w:val="24"/>
          <w:lang w:val="en-US"/>
        </w:rPr>
      </w:pPr>
      <w:r>
        <w:rPr>
          <w:rFonts w:eastAsia="Times New Roman" w:cstheme="minorHAnsi"/>
          <w:sz w:val="24"/>
          <w:szCs w:val="24"/>
          <w:lang w:val="en-US"/>
        </w:rPr>
        <w:t xml:space="preserve">The </w:t>
      </w:r>
      <w:r w:rsidR="00E11EB8">
        <w:rPr>
          <w:rFonts w:eastAsia="Times New Roman" w:cstheme="minorHAnsi"/>
          <w:sz w:val="24"/>
          <w:szCs w:val="24"/>
          <w:lang w:val="en-US"/>
        </w:rPr>
        <w:t xml:space="preserve">microprocessor </w:t>
      </w:r>
      <w:r>
        <w:rPr>
          <w:rFonts w:eastAsia="Times New Roman" w:cstheme="minorHAnsi"/>
          <w:sz w:val="24"/>
          <w:szCs w:val="24"/>
          <w:lang w:val="en-US"/>
        </w:rPr>
        <w:t>is sensitive to voltage peaks – has there been electricity cutoffs recently? If yes, it may be necessary to change the Arduino.</w:t>
      </w:r>
    </w:p>
    <w:p w14:paraId="4407CDF2" w14:textId="77777777" w:rsidR="00551A34" w:rsidRPr="00C20DD3" w:rsidRDefault="00551A34" w:rsidP="00551A34">
      <w:pPr>
        <w:spacing w:after="0" w:line="240" w:lineRule="auto"/>
        <w:rPr>
          <w:rFonts w:eastAsia="Times New Roman" w:cstheme="minorHAnsi"/>
          <w:sz w:val="24"/>
          <w:szCs w:val="24"/>
          <w:lang w:val="en-US"/>
        </w:rPr>
      </w:pPr>
      <w:r w:rsidRPr="00C20DD3">
        <w:rPr>
          <w:rFonts w:eastAsia="Times New Roman" w:cstheme="minorHAnsi"/>
          <w:color w:val="000000"/>
          <w:sz w:val="24"/>
          <w:szCs w:val="24"/>
          <w:lang w:val="en-US"/>
        </w:rPr>
        <w:t> </w:t>
      </w:r>
    </w:p>
    <w:p w14:paraId="74E24FB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7A74A8BC" w14:textId="2FF75C18" w:rsidR="00551A34" w:rsidRPr="00E7758C" w:rsidRDefault="00551A34" w:rsidP="00CA4D9D">
      <w:pPr>
        <w:pStyle w:val="Heading1"/>
        <w:rPr>
          <w:rFonts w:asciiTheme="minorHAnsi" w:eastAsia="Times New Roman" w:hAnsiTheme="minorHAnsi" w:cstheme="minorHAnsi"/>
          <w:b/>
          <w:bCs/>
          <w:color w:val="000000"/>
          <w:sz w:val="24"/>
          <w:szCs w:val="24"/>
          <w:u w:val="single"/>
          <w:lang w:val="en-US"/>
        </w:rPr>
      </w:pPr>
      <w:bookmarkStart w:id="16" w:name="_Toc104555254"/>
      <w:r w:rsidRPr="00E7758C">
        <w:rPr>
          <w:rFonts w:asciiTheme="minorHAnsi" w:eastAsia="Times New Roman" w:hAnsiTheme="minorHAnsi" w:cstheme="minorHAnsi"/>
          <w:b/>
          <w:bCs/>
          <w:color w:val="000000"/>
          <w:sz w:val="24"/>
          <w:szCs w:val="24"/>
          <w:u w:val="single"/>
          <w:lang w:val="en-US"/>
        </w:rPr>
        <w:lastRenderedPageBreak/>
        <w:t>Bill of Materials</w:t>
      </w:r>
      <w:bookmarkEnd w:id="16"/>
    </w:p>
    <w:p w14:paraId="4831119D" w14:textId="797CAA66" w:rsidR="001A39D2" w:rsidRDefault="001A39D2" w:rsidP="00551A34">
      <w:pPr>
        <w:spacing w:after="0" w:line="240" w:lineRule="auto"/>
        <w:rPr>
          <w:rFonts w:eastAsia="Times New Roman" w:cstheme="minorHAnsi"/>
          <w:b/>
          <w:bCs/>
          <w:color w:val="000000"/>
          <w:sz w:val="24"/>
          <w:szCs w:val="24"/>
          <w:lang w:val="en-US"/>
        </w:rPr>
      </w:pPr>
    </w:p>
    <w:p w14:paraId="3EA201AB" w14:textId="0DE83461" w:rsidR="0071466F" w:rsidRPr="0071466F" w:rsidRDefault="0071466F" w:rsidP="00551A34">
      <w:pPr>
        <w:spacing w:after="0" w:line="240" w:lineRule="auto"/>
        <w:rPr>
          <w:rFonts w:eastAsia="Times New Roman" w:cstheme="minorHAnsi"/>
          <w:color w:val="000000"/>
          <w:sz w:val="24"/>
          <w:szCs w:val="24"/>
          <w:lang w:val="en-US"/>
        </w:rPr>
      </w:pPr>
      <w:r w:rsidRPr="0071466F">
        <w:rPr>
          <w:rFonts w:eastAsia="Times New Roman" w:cstheme="minorHAnsi"/>
          <w:color w:val="000000"/>
          <w:sz w:val="24"/>
          <w:szCs w:val="24"/>
          <w:lang w:val="en-US"/>
        </w:rPr>
        <w:t>The chamber components are listed in detail below. The costs of the main components are shown in the accompanying Excel file (</w:t>
      </w:r>
      <w:r w:rsidRPr="0071466F">
        <w:rPr>
          <w:rFonts w:eastAsia="Times New Roman" w:cstheme="minorHAnsi"/>
          <w:color w:val="000000"/>
          <w:sz w:val="24"/>
          <w:szCs w:val="24"/>
          <w:lang w:val="en-US"/>
        </w:rPr>
        <w:t>MIT Gen1 Chamber BOM.xlsx</w:t>
      </w:r>
      <w:r w:rsidRPr="0071466F">
        <w:rPr>
          <w:rFonts w:eastAsia="Times New Roman" w:cstheme="minorHAnsi"/>
          <w:color w:val="000000"/>
          <w:sz w:val="24"/>
          <w:szCs w:val="24"/>
          <w:lang w:val="en-US"/>
        </w:rPr>
        <w:t>). The total cost of the chamber is in the range of US$2.000-5.000 depending on the amount of repurposed materials available.</w:t>
      </w:r>
    </w:p>
    <w:p w14:paraId="202E27E9" w14:textId="77777777" w:rsidR="0071466F" w:rsidRPr="00C20DD3" w:rsidRDefault="0071466F" w:rsidP="00551A34">
      <w:pPr>
        <w:spacing w:after="0" w:line="240" w:lineRule="auto"/>
        <w:rPr>
          <w:rFonts w:eastAsia="Times New Roman" w:cstheme="minorHAnsi"/>
          <w:b/>
          <w:bCs/>
          <w:color w:val="000000"/>
          <w:sz w:val="24"/>
          <w:szCs w:val="24"/>
          <w:lang w:val="en-US"/>
        </w:rPr>
      </w:pPr>
    </w:p>
    <w:p w14:paraId="748392F4" w14:textId="2C364D69" w:rsidR="001A39D2"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Chamber</w:t>
      </w:r>
    </w:p>
    <w:p w14:paraId="3A4480AC" w14:textId="67DABDC9" w:rsidR="001A39D2" w:rsidRPr="00C20DD3" w:rsidRDefault="001A39D2" w:rsidP="001A39D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w:t>
      </w:r>
      <w:r w:rsidR="00E02760" w:rsidRPr="00C20DD3">
        <w:rPr>
          <w:rFonts w:eastAsia="Times New Roman" w:cstheme="minorHAnsi"/>
          <w:sz w:val="24"/>
          <w:szCs w:val="24"/>
          <w:lang w:val="en-US"/>
        </w:rPr>
        <w:t xml:space="preserve"> pcs of</w:t>
      </w:r>
      <w:r w:rsidRPr="00C20DD3">
        <w:rPr>
          <w:rFonts w:eastAsia="Times New Roman" w:cstheme="minorHAnsi"/>
          <w:sz w:val="24"/>
          <w:szCs w:val="24"/>
          <w:lang w:val="en-US"/>
        </w:rPr>
        <w:t xml:space="preserve"> </w:t>
      </w:r>
      <w:r w:rsidR="001D5EE5" w:rsidRPr="00C20DD3">
        <w:rPr>
          <w:rFonts w:eastAsia="Times New Roman" w:cstheme="minorHAnsi"/>
          <w:sz w:val="24"/>
          <w:szCs w:val="24"/>
          <w:lang w:val="en-US"/>
        </w:rPr>
        <w:t>66</w:t>
      </w:r>
      <w:r w:rsidR="00A725F8" w:rsidRPr="00C20DD3">
        <w:rPr>
          <w:rFonts w:eastAsia="Times New Roman" w:cstheme="minorHAnsi"/>
          <w:sz w:val="24"/>
          <w:szCs w:val="24"/>
          <w:lang w:val="en-US"/>
        </w:rPr>
        <w:t xml:space="preserve"> quart</w:t>
      </w:r>
      <w:r w:rsidR="008951E2" w:rsidRPr="00C20DD3">
        <w:rPr>
          <w:rFonts w:eastAsia="Times New Roman" w:cstheme="minorHAnsi"/>
          <w:sz w:val="24"/>
          <w:szCs w:val="24"/>
          <w:lang w:val="en-US"/>
        </w:rPr>
        <w:t xml:space="preserve"> / 62 L</w:t>
      </w:r>
      <w:r w:rsidR="00A725F8" w:rsidRPr="00C20DD3">
        <w:rPr>
          <w:rFonts w:eastAsia="Times New Roman" w:cstheme="minorHAnsi"/>
          <w:sz w:val="24"/>
          <w:szCs w:val="24"/>
          <w:lang w:val="en-US"/>
        </w:rPr>
        <w:t xml:space="preserve"> </w:t>
      </w:r>
      <w:proofErr w:type="spellStart"/>
      <w:r w:rsidR="001D5EE5" w:rsidRPr="00C20DD3">
        <w:rPr>
          <w:rFonts w:eastAsia="Times New Roman" w:cstheme="minorHAnsi"/>
          <w:sz w:val="24"/>
          <w:szCs w:val="24"/>
          <w:lang w:val="en-US"/>
        </w:rPr>
        <w:t>Sterilite</w:t>
      </w:r>
      <w:proofErr w:type="spellEnd"/>
      <w:r w:rsidR="008951E2" w:rsidRPr="00C20DD3">
        <w:rPr>
          <w:rFonts w:eastAsia="Times New Roman" w:cstheme="minorHAnsi"/>
          <w:sz w:val="24"/>
          <w:szCs w:val="24"/>
          <w:lang w:val="en-US"/>
        </w:rPr>
        <w:t xml:space="preserve"> </w:t>
      </w:r>
      <w:proofErr w:type="spellStart"/>
      <w:r w:rsidR="008951E2" w:rsidRPr="00C20DD3">
        <w:rPr>
          <w:rFonts w:eastAsia="Times New Roman" w:cstheme="minorHAnsi"/>
          <w:sz w:val="24"/>
          <w:szCs w:val="24"/>
          <w:lang w:val="en-US"/>
        </w:rPr>
        <w:t>ClearView</w:t>
      </w:r>
      <w:proofErr w:type="spellEnd"/>
      <w:r w:rsidR="001D5EE5"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plastic home storage </w:t>
      </w:r>
      <w:r w:rsidR="00AF23F3" w:rsidRPr="00C20DD3">
        <w:rPr>
          <w:rFonts w:eastAsia="Times New Roman" w:cstheme="minorHAnsi"/>
          <w:sz w:val="24"/>
          <w:szCs w:val="24"/>
          <w:lang w:val="en-US"/>
        </w:rPr>
        <w:t>boxes</w:t>
      </w:r>
    </w:p>
    <w:p w14:paraId="013C5C92" w14:textId="1B49E260" w:rsidR="00A725F8"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w:t>
      </w:r>
      <w:r w:rsidR="008951E2" w:rsidRPr="00C20DD3">
        <w:rPr>
          <w:rFonts w:eastAsia="Times New Roman" w:cstheme="minorHAnsi"/>
          <w:sz w:val="24"/>
          <w:szCs w:val="24"/>
          <w:lang w:val="en-US"/>
        </w:rPr>
        <w:t>, cm</w:t>
      </w:r>
      <w:r w:rsidRPr="00C20DD3">
        <w:rPr>
          <w:rFonts w:eastAsia="Times New Roman" w:cstheme="minorHAnsi"/>
          <w:sz w:val="24"/>
          <w:szCs w:val="24"/>
          <w:lang w:val="en-US"/>
        </w:rPr>
        <w:t>):</w:t>
      </w:r>
      <w:r w:rsidR="008951E2" w:rsidRPr="00C20DD3">
        <w:rPr>
          <w:rFonts w:eastAsia="Times New Roman" w:cstheme="minorHAnsi"/>
          <w:sz w:val="24"/>
          <w:szCs w:val="24"/>
          <w:lang w:val="en-US"/>
        </w:rPr>
        <w:t xml:space="preserve"> 60.0 x 41.6 x 33.7</w:t>
      </w:r>
    </w:p>
    <w:p w14:paraId="0EBBA56F" w14:textId="7C7E3824" w:rsidR="001D5EE5" w:rsidRPr="00C20DD3" w:rsidRDefault="001D5EE5" w:rsidP="001D5EE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rectangular shape to reduce condensation near the insets, rounded rims to make it easier to seal the chamber, sufficient size to fit in the Al frame.</w:t>
      </w:r>
    </w:p>
    <w:p w14:paraId="113CB0EC" w14:textId="3872769A" w:rsidR="008951E2"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205 cm of foam insulation tape</w:t>
      </w:r>
    </w:p>
    <w:p w14:paraId="45ADCA00" w14:textId="60DD494D" w:rsidR="00E02760" w:rsidRPr="00C20DD3" w:rsidRDefault="00E02760"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8 pcs of fold back clips</w:t>
      </w:r>
    </w:p>
    <w:p w14:paraId="2451EE5C" w14:textId="3A11D2EE"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Width 41 mm</w:t>
      </w:r>
    </w:p>
    <w:p w14:paraId="58D5C66E" w14:textId="08511243" w:rsidR="00E02760" w:rsidRPr="00C20DD3" w:rsidRDefault="00E02760" w:rsidP="00E02760">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Design rules: Sufficient jaw opening to </w:t>
      </w:r>
      <w:r w:rsidR="008F2147" w:rsidRPr="00C20DD3">
        <w:rPr>
          <w:rFonts w:eastAsia="Times New Roman" w:cstheme="minorHAnsi"/>
          <w:sz w:val="24"/>
          <w:szCs w:val="24"/>
          <w:lang w:val="en-US"/>
        </w:rPr>
        <w:t>clip the top and bottom containers of the chamber together</w:t>
      </w:r>
    </w:p>
    <w:p w14:paraId="418E5BD4" w14:textId="6E489997" w:rsidR="004A2C85" w:rsidRPr="00C20DD3" w:rsidRDefault="004A2C85"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Optional: </w:t>
      </w:r>
      <w:r w:rsidR="00887059" w:rsidRPr="00C20DD3">
        <w:rPr>
          <w:rFonts w:eastAsia="Times New Roman" w:cstheme="minorHAnsi"/>
          <w:sz w:val="24"/>
          <w:szCs w:val="24"/>
          <w:lang w:val="en-US"/>
        </w:rPr>
        <w:t>16</w:t>
      </w:r>
      <w:r w:rsidRPr="00C20DD3">
        <w:rPr>
          <w:rFonts w:eastAsia="Times New Roman" w:cstheme="minorHAnsi"/>
          <w:sz w:val="24"/>
          <w:szCs w:val="24"/>
          <w:lang w:val="en-US"/>
        </w:rPr>
        <w:t xml:space="preserve"> pcs of steel contact points for the fold back clips</w:t>
      </w:r>
    </w:p>
    <w:p w14:paraId="7E81B09F" w14:textId="3142E8D4"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making it easier to close the chamber with fold back clips</w:t>
      </w:r>
    </w:p>
    <w:p w14:paraId="6EEACB47" w14:textId="7D02E037" w:rsidR="004A2C85" w:rsidRPr="00C20DD3" w:rsidRDefault="004A2C85"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Dimensions (W x L, mm): </w:t>
      </w:r>
      <w:r w:rsidR="00757FF6">
        <w:rPr>
          <w:rFonts w:eastAsia="Times New Roman" w:cstheme="minorHAnsi"/>
          <w:sz w:val="24"/>
          <w:szCs w:val="24"/>
          <w:lang w:val="en-US"/>
        </w:rPr>
        <w:t>3</w:t>
      </w:r>
      <w:r w:rsidRPr="00C20DD3">
        <w:rPr>
          <w:rFonts w:eastAsia="Times New Roman" w:cstheme="minorHAnsi"/>
          <w:sz w:val="24"/>
          <w:szCs w:val="24"/>
          <w:lang w:val="en-US"/>
        </w:rPr>
        <w:t xml:space="preserve">0 x </w:t>
      </w:r>
      <w:r w:rsidR="00887059" w:rsidRPr="00C20DD3">
        <w:rPr>
          <w:rFonts w:eastAsia="Times New Roman" w:cstheme="minorHAnsi"/>
          <w:sz w:val="24"/>
          <w:szCs w:val="24"/>
          <w:lang w:val="en-US"/>
        </w:rPr>
        <w:t>6</w:t>
      </w:r>
      <w:r w:rsidRPr="00C20DD3">
        <w:rPr>
          <w:rFonts w:eastAsia="Times New Roman" w:cstheme="minorHAnsi"/>
          <w:sz w:val="24"/>
          <w:szCs w:val="24"/>
          <w:lang w:val="en-US"/>
        </w:rPr>
        <w:t>0</w:t>
      </w:r>
    </w:p>
    <w:p w14:paraId="02F4347C" w14:textId="64C54670" w:rsidR="004A2C85" w:rsidRPr="00C20DD3" w:rsidRDefault="00095861" w:rsidP="004A2C8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Bending instructions in the build guide</w:t>
      </w:r>
    </w:p>
    <w:p w14:paraId="5B9188D2" w14:textId="477729E0" w:rsidR="00E02760" w:rsidRPr="00C20DD3" w:rsidRDefault="008F2147" w:rsidP="008951E2">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black out curtains</w:t>
      </w:r>
    </w:p>
    <w:p w14:paraId="07F186C3" w14:textId="019D7401" w:rsidR="008F2147" w:rsidRPr="00C20DD3" w:rsidRDefault="008F2147" w:rsidP="008F2147">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cm): 145 x 250</w:t>
      </w:r>
    </w:p>
    <w:p w14:paraId="10299F61" w14:textId="623E545F" w:rsidR="001D5EE5" w:rsidRPr="00C20DD3" w:rsidRDefault="001D5EE5" w:rsidP="001D5EE5">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Support frame</w:t>
      </w:r>
    </w:p>
    <w:p w14:paraId="0C37AF56" w14:textId="0ECE99EC" w:rsidR="001D5EE5" w:rsidRPr="00C20DD3" w:rsidRDefault="001D5EE5" w:rsidP="001D5EE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Al</w:t>
      </w:r>
      <w:r w:rsidR="009A2769" w:rsidRPr="00C20DD3">
        <w:rPr>
          <w:rFonts w:eastAsia="Times New Roman" w:cstheme="minorHAnsi"/>
          <w:sz w:val="24"/>
          <w:szCs w:val="24"/>
          <w:lang w:val="en-US"/>
        </w:rPr>
        <w:t>uminum profiles</w:t>
      </w:r>
    </w:p>
    <w:p w14:paraId="26F3A53D" w14:textId="0C69F633"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5816AE6F" w14:textId="513FBD8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Assembled according to the CAD drawing</w:t>
      </w:r>
    </w:p>
    <w:p w14:paraId="1556F21C" w14:textId="160F9F78"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square profile with one rail on each side</w:t>
      </w:r>
    </w:p>
    <w:p w14:paraId="54575721" w14:textId="77777777" w:rsidR="00995D94" w:rsidRPr="00C20DD3" w:rsidRDefault="00995D94"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17 pcs inside</w:t>
      </w:r>
      <w:r w:rsidR="006B4633" w:rsidRPr="00C20DD3">
        <w:rPr>
          <w:rFonts w:eastAsia="Times New Roman" w:cstheme="minorHAnsi"/>
          <w:sz w:val="24"/>
          <w:szCs w:val="24"/>
          <w:lang w:val="en-US"/>
        </w:rPr>
        <w:t xml:space="preserve"> corner brackets</w:t>
      </w:r>
    </w:p>
    <w:p w14:paraId="0680A460" w14:textId="31882535" w:rsidR="006B4633"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w:t>
      </w:r>
      <w:r w:rsidR="006B4633" w:rsidRPr="00C20DD3">
        <w:rPr>
          <w:rFonts w:eastAsia="Times New Roman" w:cstheme="minorHAnsi"/>
          <w:sz w:val="24"/>
          <w:szCs w:val="24"/>
          <w:lang w:val="en-US"/>
        </w:rPr>
        <w:t>or joining the Al profiles</w:t>
      </w:r>
    </w:p>
    <w:p w14:paraId="1E9A8175" w14:textId="2A12DC64" w:rsidR="00995D94" w:rsidRPr="00C20DD3" w:rsidRDefault="00995D94" w:rsidP="00995D94">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The number and type required depends on the Al profiles chosen, check for your profiles </w:t>
      </w:r>
    </w:p>
    <w:p w14:paraId="7E2EE690" w14:textId="399E3C6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3 pcs of </w:t>
      </w:r>
      <w:r w:rsidR="00034A13" w:rsidRPr="00C20DD3">
        <w:rPr>
          <w:rFonts w:eastAsia="Times New Roman" w:cstheme="minorHAnsi"/>
          <w:sz w:val="24"/>
          <w:szCs w:val="24"/>
          <w:lang w:val="en-US"/>
        </w:rPr>
        <w:t xml:space="preserve">inside </w:t>
      </w:r>
      <w:r w:rsidRPr="00C20DD3">
        <w:rPr>
          <w:rFonts w:eastAsia="Times New Roman" w:cstheme="minorHAnsi"/>
          <w:sz w:val="24"/>
          <w:szCs w:val="24"/>
          <w:lang w:val="en-US"/>
        </w:rPr>
        <w:t>corner brackets</w:t>
      </w:r>
      <w:r w:rsidR="00034A13" w:rsidRPr="00C20DD3">
        <w:rPr>
          <w:rFonts w:eastAsia="Times New Roman" w:cstheme="minorHAnsi"/>
          <w:sz w:val="24"/>
          <w:szCs w:val="24"/>
          <w:lang w:val="en-US"/>
        </w:rPr>
        <w:t xml:space="preserve"> with sliding slot</w:t>
      </w:r>
    </w:p>
    <w:p w14:paraId="309D442A" w14:textId="77777777" w:rsidR="00034A13" w:rsidRPr="00C20DD3" w:rsidRDefault="00034A13"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 cm): 2.5 x 2.5 x 1.8</w:t>
      </w:r>
    </w:p>
    <w:p w14:paraId="5199D4AD"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for attaching the camera</w:t>
      </w:r>
    </w:p>
    <w:p w14:paraId="62F124EC" w14:textId="77777777" w:rsidR="001A6F00" w:rsidRPr="00C20DD3" w:rsidRDefault="001A6F00"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for attaching the water reservoir for the humidity control system</w:t>
      </w:r>
    </w:p>
    <w:p w14:paraId="63CD84C5" w14:textId="6BC5F8C1" w:rsidR="009A2769" w:rsidRPr="00C20DD3" w:rsidRDefault="009A2769" w:rsidP="009A276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rules: matches the aluminum profiles</w:t>
      </w:r>
      <w:r w:rsidR="00034A13" w:rsidRPr="00C20DD3">
        <w:rPr>
          <w:rFonts w:eastAsia="Times New Roman" w:cstheme="minorHAnsi"/>
          <w:sz w:val="24"/>
          <w:szCs w:val="24"/>
          <w:lang w:val="en-US"/>
        </w:rPr>
        <w:t xml:space="preserve">, </w:t>
      </w:r>
      <w:r w:rsidRPr="00C20DD3">
        <w:rPr>
          <w:rFonts w:eastAsia="Times New Roman" w:cstheme="minorHAnsi"/>
          <w:sz w:val="24"/>
          <w:szCs w:val="24"/>
          <w:lang w:val="en-US"/>
        </w:rPr>
        <w:t xml:space="preserve">is sufficiently large for attaching the </w:t>
      </w:r>
      <w:r w:rsidR="00034A13" w:rsidRPr="00C20DD3">
        <w:rPr>
          <w:rFonts w:eastAsia="Times New Roman" w:cstheme="minorHAnsi"/>
          <w:sz w:val="24"/>
          <w:szCs w:val="24"/>
          <w:lang w:val="en-US"/>
        </w:rPr>
        <w:t>water container securely in place</w:t>
      </w:r>
      <w:r w:rsidR="001A6F00" w:rsidRPr="00C20DD3">
        <w:rPr>
          <w:rFonts w:eastAsia="Times New Roman" w:cstheme="minorHAnsi"/>
          <w:sz w:val="24"/>
          <w:szCs w:val="24"/>
          <w:lang w:val="en-US"/>
        </w:rPr>
        <w:t xml:space="preserve"> to sit on top of aluminum frame</w:t>
      </w:r>
      <w:r w:rsidR="00034A13" w:rsidRPr="00C20DD3">
        <w:rPr>
          <w:rFonts w:eastAsia="Times New Roman" w:cstheme="minorHAnsi"/>
          <w:sz w:val="24"/>
          <w:szCs w:val="24"/>
          <w:lang w:val="en-US"/>
        </w:rPr>
        <w:t>, has a sliding slot for attaching the camera</w:t>
      </w:r>
    </w:p>
    <w:p w14:paraId="706569F9" w14:textId="7FA378CB" w:rsidR="009A2769" w:rsidRPr="00C20DD3" w:rsidRDefault="009A2769" w:rsidP="009A276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Bolts and nuts for attaching the fan</w:t>
      </w:r>
      <w:r w:rsidR="001A6F00" w:rsidRPr="00C20DD3">
        <w:rPr>
          <w:rFonts w:eastAsia="Times New Roman" w:cstheme="minorHAnsi"/>
          <w:sz w:val="24"/>
          <w:szCs w:val="24"/>
          <w:lang w:val="en-US"/>
        </w:rPr>
        <w:t>s</w:t>
      </w:r>
      <w:r w:rsidRPr="00C20DD3">
        <w:rPr>
          <w:rFonts w:eastAsia="Times New Roman" w:cstheme="minorHAnsi"/>
          <w:sz w:val="24"/>
          <w:szCs w:val="24"/>
          <w:lang w:val="en-US"/>
        </w:rPr>
        <w:t xml:space="preserve">, lamp, </w:t>
      </w:r>
      <w:r w:rsidR="001A6F00" w:rsidRPr="00C20DD3">
        <w:rPr>
          <w:rFonts w:eastAsia="Times New Roman" w:cstheme="minorHAnsi"/>
          <w:sz w:val="24"/>
          <w:szCs w:val="24"/>
          <w:lang w:val="en-US"/>
        </w:rPr>
        <w:t>and camera to the aluminum frame</w:t>
      </w:r>
    </w:p>
    <w:p w14:paraId="70FC0892" w14:textId="77777777" w:rsidR="00765608"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w:t>
      </w:r>
    </w:p>
    <w:p w14:paraId="6331974C" w14:textId="596DB376" w:rsidR="001A39D2"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Lamp dome: </w:t>
      </w:r>
      <w:r w:rsidR="001A39D2" w:rsidRPr="00C20DD3">
        <w:rPr>
          <w:rFonts w:eastAsia="Times New Roman" w:cstheme="minorHAnsi"/>
          <w:sz w:val="24"/>
          <w:szCs w:val="24"/>
          <w:lang w:val="en-US"/>
        </w:rPr>
        <w:t>Advanced Illumination DL097</w:t>
      </w:r>
    </w:p>
    <w:p w14:paraId="608A92C7" w14:textId="05E628A0"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Inner diameter 155 mm</w:t>
      </w:r>
    </w:p>
    <w:p w14:paraId="0A3BF63C" w14:textId="47A55C48" w:rsidR="00765608" w:rsidRPr="00C20DD3" w:rsidRDefault="00765608"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Design rule: circular LED placing and back-reflection from white inner dome to create an even diffuse illumination pattern, sufficient diameter for creating even illumination for the intended sample holder size (here 10 cm x 10 cm)</w:t>
      </w:r>
    </w:p>
    <w:p w14:paraId="00EA47C3" w14:textId="34752E3A" w:rsidR="00765608" w:rsidRPr="00C20DD3" w:rsidRDefault="00765608" w:rsidP="0076560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Lamp controller: Advanced Illumination ICS IC inline controller</w:t>
      </w:r>
    </w:p>
    <w:p w14:paraId="0E7B379F" w14:textId="795E575E" w:rsidR="00765608" w:rsidRPr="00C20DD3" w:rsidRDefault="00F60199" w:rsidP="0076560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matches the lamp, DC gating on/off and dimming to control the lamp intensity</w:t>
      </w:r>
    </w:p>
    <w:p w14:paraId="334AB074" w14:textId="000F1454" w:rsidR="00F60199" w:rsidRPr="00C20DD3" w:rsidRDefault="00F60199"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VDC power supply</w:t>
      </w:r>
    </w:p>
    <w:p w14:paraId="5CC7D5B5" w14:textId="1377B03D" w:rsidR="00F60199" w:rsidRPr="00C20DD3" w:rsidRDefault="00F60199" w:rsidP="00F60199">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Camera setup</w:t>
      </w:r>
    </w:p>
    <w:p w14:paraId="476DC820" w14:textId="77777777" w:rsidR="00F60199" w:rsidRPr="00C20DD3"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DCC1645C</w:t>
      </w:r>
    </w:p>
    <w:p w14:paraId="5906EE04" w14:textId="48186221" w:rsidR="00E7210C" w:rsidRDefault="00E7210C" w:rsidP="00F60199">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1280 x 1024 pixels, CMOS</w:t>
      </w:r>
      <w:r w:rsidR="009D0DCE">
        <w:rPr>
          <w:rFonts w:eastAsia="Times New Roman" w:cstheme="minorHAnsi"/>
          <w:sz w:val="24"/>
          <w:szCs w:val="24"/>
          <w:lang w:val="en-US"/>
        </w:rPr>
        <w:t>.</w:t>
      </w:r>
    </w:p>
    <w:p w14:paraId="008624D1" w14:textId="27BEAD31" w:rsidR="001A39D2"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I</w:t>
      </w:r>
      <w:r w:rsidR="001A39D2" w:rsidRPr="00C20DD3">
        <w:rPr>
          <w:rFonts w:eastAsia="Times New Roman" w:cstheme="minorHAnsi"/>
          <w:sz w:val="24"/>
          <w:szCs w:val="24"/>
          <w:lang w:val="en-US"/>
        </w:rPr>
        <w:t>nfrared filter removed and replaced with plain glass</w:t>
      </w:r>
      <w:r w:rsidRPr="00C20DD3">
        <w:rPr>
          <w:rFonts w:eastAsia="Times New Roman" w:cstheme="minorHAnsi"/>
          <w:sz w:val="24"/>
          <w:szCs w:val="24"/>
          <w:lang w:val="en-US"/>
        </w:rPr>
        <w:t xml:space="preserve"> by a request to the manufacturer</w:t>
      </w:r>
    </w:p>
    <w:p w14:paraId="4F300B69" w14:textId="32E9BCCC"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sufficient resolution and color sensitivity for the intended application</w:t>
      </w:r>
    </w:p>
    <w:p w14:paraId="353F101D" w14:textId="57506154" w:rsidR="001A39D2" w:rsidRDefault="001A39D2" w:rsidP="00F60199">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Camera Lens: </w:t>
      </w:r>
      <w:proofErr w:type="spellStart"/>
      <w:r w:rsidRPr="00C20DD3">
        <w:rPr>
          <w:rFonts w:eastAsia="Times New Roman" w:cstheme="minorHAnsi"/>
          <w:sz w:val="24"/>
          <w:szCs w:val="24"/>
          <w:lang w:val="en-US"/>
        </w:rPr>
        <w:t>ThorLabs</w:t>
      </w:r>
      <w:proofErr w:type="spellEnd"/>
      <w:r w:rsidRPr="00C20DD3">
        <w:rPr>
          <w:rFonts w:eastAsia="Times New Roman" w:cstheme="minorHAnsi"/>
          <w:sz w:val="24"/>
          <w:szCs w:val="24"/>
          <w:lang w:val="en-US"/>
        </w:rPr>
        <w:t xml:space="preserve"> MVL6WA</w:t>
      </w:r>
    </w:p>
    <w:p w14:paraId="41B2C0C3" w14:textId="78D56727" w:rsidR="00E7210C" w:rsidRPr="00C20DD3" w:rsidRDefault="00E7210C" w:rsidP="00E7210C">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Main features: 6 mm focal length, max. aperture 1.4, min. object distance 200mm, field of view 69.4°</w:t>
      </w:r>
    </w:p>
    <w:p w14:paraId="3A184C37" w14:textId="254B33DA" w:rsidR="00F60199" w:rsidRPr="00C20DD3" w:rsidRDefault="00F60199" w:rsidP="00F60199">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capable of focusing on the intended size of the picture area (here picture area with sample holder and small color chart is approximately 20 cm of diameter)</w:t>
      </w:r>
      <w:r w:rsidR="001646D4" w:rsidRPr="00C20DD3">
        <w:rPr>
          <w:rFonts w:eastAsia="Times New Roman" w:cstheme="minorHAnsi"/>
          <w:sz w:val="24"/>
          <w:szCs w:val="24"/>
          <w:lang w:val="en-US"/>
        </w:rPr>
        <w:t xml:space="preserve"> from the intended distance (here</w:t>
      </w:r>
      <w:r w:rsidR="00B32C14" w:rsidRPr="00C20DD3">
        <w:rPr>
          <w:rFonts w:eastAsia="Times New Roman" w:cstheme="minorHAnsi"/>
          <w:sz w:val="24"/>
          <w:szCs w:val="24"/>
          <w:lang w:val="en-US"/>
        </w:rPr>
        <w:t xml:space="preserve"> distance between the sample holder top and camera lens is</w:t>
      </w:r>
      <w:r w:rsidR="001646D4" w:rsidRPr="00C20DD3">
        <w:rPr>
          <w:rFonts w:eastAsia="Times New Roman" w:cstheme="minorHAnsi"/>
          <w:sz w:val="24"/>
          <w:szCs w:val="24"/>
          <w:lang w:val="en-US"/>
        </w:rPr>
        <w:t xml:space="preserve"> 310 mm)</w:t>
      </w:r>
    </w:p>
    <w:p w14:paraId="7F4F4B90" w14:textId="77777777" w:rsidR="00B32C14" w:rsidRPr="00C20DD3" w:rsidRDefault="00B32C14" w:rsidP="00B32C14">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Plastic bolt</w:t>
      </w:r>
    </w:p>
    <w:p w14:paraId="70C8805C" w14:textId="4E6CC98B" w:rsidR="00B32C14" w:rsidRPr="00C20DD3" w:rsidRDefault="00B32C14" w:rsidP="00161EDB">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For attaching the camera to the sample holder, is</w:t>
      </w:r>
      <w:r w:rsidR="00161EDB" w:rsidRPr="00C20DD3">
        <w:rPr>
          <w:rFonts w:eastAsia="Times New Roman" w:cstheme="minorHAnsi"/>
          <w:sz w:val="24"/>
          <w:szCs w:val="24"/>
          <w:lang w:val="en-US"/>
        </w:rPr>
        <w:t xml:space="preserve"> required if the control laptop and the lamp/aluminum frame lie in a different potential level (otherwise, static charge accumulates and is released when the setup is shaken, resulting in the lamp flickering and faulty picture data as a result)</w:t>
      </w:r>
    </w:p>
    <w:p w14:paraId="3E7CA879" w14:textId="30B79AF4" w:rsidR="00161EDB" w:rsidRPr="00C20DD3" w:rsidRDefault="00F737D5"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Flat </w:t>
      </w:r>
      <w:r w:rsidR="00161EDB" w:rsidRPr="00C20DD3">
        <w:rPr>
          <w:rFonts w:eastAsia="Times New Roman" w:cstheme="minorHAnsi"/>
          <w:sz w:val="24"/>
          <w:szCs w:val="24"/>
          <w:lang w:val="en-US"/>
        </w:rPr>
        <w:t>USB cable</w:t>
      </w:r>
    </w:p>
    <w:p w14:paraId="1819BBE2" w14:textId="05A262C3" w:rsidR="00C871D8" w:rsidRPr="00C20DD3" w:rsidRDefault="00C871D8"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Color calibration setup</w:t>
      </w:r>
    </w:p>
    <w:p w14:paraId="41B37994" w14:textId="094CF6E4"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proofErr w:type="spellStart"/>
      <w:r w:rsidRPr="00C20DD3">
        <w:rPr>
          <w:rFonts w:eastAsia="Times New Roman" w:cstheme="minorHAnsi"/>
          <w:sz w:val="24"/>
          <w:szCs w:val="24"/>
          <w:lang w:val="en-US"/>
        </w:rPr>
        <w:t>XRite</w:t>
      </w:r>
      <w:proofErr w:type="spellEnd"/>
      <w:r w:rsidRPr="00C20DD3">
        <w:rPr>
          <w:rFonts w:eastAsia="Times New Roman" w:cstheme="minorHAnsi"/>
          <w:sz w:val="24"/>
          <w:szCs w:val="24"/>
          <w:lang w:val="en-US"/>
        </w:rPr>
        <w:t xml:space="preserve"> </w:t>
      </w:r>
      <w:proofErr w:type="spellStart"/>
      <w:r w:rsidRPr="00C20DD3">
        <w:rPr>
          <w:rFonts w:eastAsia="Times New Roman" w:cstheme="minorHAnsi"/>
          <w:sz w:val="24"/>
          <w:szCs w:val="24"/>
          <w:lang w:val="en-US"/>
        </w:rPr>
        <w:t>ColorChecker</w:t>
      </w:r>
      <w:proofErr w:type="spellEnd"/>
      <w:r w:rsidRPr="00C20DD3">
        <w:rPr>
          <w:rFonts w:eastAsia="Times New Roman" w:cstheme="minorHAnsi"/>
          <w:sz w:val="24"/>
          <w:szCs w:val="24"/>
          <w:lang w:val="en-US"/>
        </w:rPr>
        <w:t xml:space="preserve"> Passport</w:t>
      </w:r>
    </w:p>
    <w:p w14:paraId="68A84345" w14:textId="1BEF4B51" w:rsidR="00C871D8" w:rsidRPr="00C20DD3" w:rsidRDefault="00C871D8" w:rsidP="00C871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color calibration</w:t>
      </w:r>
    </w:p>
    <w:p w14:paraId="0713450F" w14:textId="39232437" w:rsidR="00C871D8" w:rsidRPr="00C20DD3" w:rsidRDefault="00C871D8" w:rsidP="00C871D8">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Printed out </w:t>
      </w:r>
      <w:r w:rsidR="00B826CA" w:rsidRPr="00C20DD3">
        <w:rPr>
          <w:rFonts w:eastAsia="Times New Roman" w:cstheme="minorHAnsi"/>
          <w:sz w:val="24"/>
          <w:szCs w:val="24"/>
          <w:lang w:val="en-US"/>
        </w:rPr>
        <w:t xml:space="preserve">24-patch </w:t>
      </w:r>
      <w:proofErr w:type="spellStart"/>
      <w:r w:rsidR="00B826CA" w:rsidRPr="00C20DD3">
        <w:rPr>
          <w:rFonts w:eastAsia="Times New Roman" w:cstheme="minorHAnsi"/>
          <w:sz w:val="24"/>
          <w:szCs w:val="24"/>
          <w:lang w:val="en-US"/>
        </w:rPr>
        <w:t>Gretag</w:t>
      </w:r>
      <w:proofErr w:type="spellEnd"/>
      <w:r w:rsidR="00B826CA" w:rsidRPr="00C20DD3">
        <w:rPr>
          <w:rFonts w:eastAsia="Times New Roman" w:cstheme="minorHAnsi"/>
          <w:sz w:val="24"/>
          <w:szCs w:val="24"/>
          <w:lang w:val="en-US"/>
        </w:rPr>
        <w:t xml:space="preserve"> Macbeth color chart</w:t>
      </w:r>
    </w:p>
    <w:p w14:paraId="143136E9" w14:textId="7B660635"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following the stability of the lamp</w:t>
      </w:r>
    </w:p>
    <w:p w14:paraId="140926F4" w14:textId="4E17AE26" w:rsidR="00B826CA" w:rsidRPr="00C20DD3" w:rsidRDefault="00B826CA" w:rsidP="00B826CA">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Multiple sources, e.g.: </w:t>
      </w:r>
      <w:hyperlink r:id="rId23" w:anchor="xl_CCP1_ChartsFormats" w:history="1">
        <w:r w:rsidRPr="00C20DD3">
          <w:rPr>
            <w:rStyle w:val="Hyperlink"/>
            <w:rFonts w:eastAsia="Times New Roman" w:cstheme="minorHAnsi"/>
            <w:sz w:val="24"/>
            <w:szCs w:val="24"/>
            <w:lang w:val="en-US"/>
          </w:rPr>
          <w:t>https://babelcolor.com/colorchecker.htm#xl_CCP1_ChartsFormats</w:t>
        </w:r>
      </w:hyperlink>
      <w:r w:rsidRPr="00C20DD3">
        <w:rPr>
          <w:rFonts w:eastAsia="Times New Roman" w:cstheme="minorHAnsi"/>
          <w:sz w:val="24"/>
          <w:szCs w:val="24"/>
          <w:lang w:val="en-US"/>
        </w:rPr>
        <w:t xml:space="preserve"> (5/25/2022)</w:t>
      </w:r>
    </w:p>
    <w:p w14:paraId="4187F33C" w14:textId="2E78F074"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Tape for attaching the </w:t>
      </w:r>
      <w:proofErr w:type="gramStart"/>
      <w:r w:rsidRPr="00C20DD3">
        <w:rPr>
          <w:rFonts w:eastAsia="Times New Roman" w:cstheme="minorHAnsi"/>
          <w:sz w:val="24"/>
          <w:szCs w:val="24"/>
          <w:lang w:val="en-US"/>
        </w:rPr>
        <w:t>printed out</w:t>
      </w:r>
      <w:proofErr w:type="gramEnd"/>
      <w:r w:rsidRPr="00C20DD3">
        <w:rPr>
          <w:rFonts w:eastAsia="Times New Roman" w:cstheme="minorHAnsi"/>
          <w:sz w:val="24"/>
          <w:szCs w:val="24"/>
          <w:lang w:val="en-US"/>
        </w:rPr>
        <w:t xml:space="preserve"> chart to the bottom of the chamber</w:t>
      </w:r>
    </w:p>
    <w:p w14:paraId="43F31844" w14:textId="1E4A011F" w:rsidR="00161EDB" w:rsidRPr="00C20DD3" w:rsidRDefault="00161EDB"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control setup</w:t>
      </w:r>
    </w:p>
    <w:p w14:paraId="4F59E620" w14:textId="3E64B433" w:rsidR="001A39D2"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 pcs of 120 mm d</w:t>
      </w:r>
      <w:r w:rsidR="001A39D2" w:rsidRPr="00C20DD3">
        <w:rPr>
          <w:rFonts w:eastAsia="Times New Roman" w:cstheme="minorHAnsi"/>
          <w:sz w:val="24"/>
          <w:szCs w:val="24"/>
          <w:lang w:val="en-US"/>
        </w:rPr>
        <w:t>esktop computer fans</w:t>
      </w:r>
    </w:p>
    <w:p w14:paraId="3861D3FC" w14:textId="7C29AC46" w:rsidR="001A39D8" w:rsidRPr="00C20DD3" w:rsidRDefault="001A39D8"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VDC power supply for the 120 mm fans</w:t>
      </w:r>
    </w:p>
    <w:p w14:paraId="47109E4A" w14:textId="05B2B0BF"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pc of 80 mm desktop computer fans</w:t>
      </w:r>
    </w:p>
    <w:p w14:paraId="33334F4D" w14:textId="791EE93E" w:rsidR="001A39D8" w:rsidRPr="00C20DD3" w:rsidRDefault="00757FF6" w:rsidP="00161EDB">
      <w:pPr>
        <w:pStyle w:val="ListParagraph"/>
        <w:numPr>
          <w:ilvl w:val="1"/>
          <w:numId w:val="1"/>
        </w:numPr>
        <w:spacing w:after="0" w:line="240" w:lineRule="auto"/>
        <w:rPr>
          <w:rFonts w:eastAsia="Times New Roman" w:cstheme="minorHAnsi"/>
          <w:sz w:val="24"/>
          <w:szCs w:val="24"/>
          <w:lang w:val="en-US"/>
        </w:rPr>
      </w:pPr>
      <w:r>
        <w:rPr>
          <w:rFonts w:eastAsia="Times New Roman" w:cstheme="minorHAnsi"/>
          <w:sz w:val="24"/>
          <w:szCs w:val="24"/>
          <w:lang w:val="en-US"/>
        </w:rPr>
        <w:t>24</w:t>
      </w:r>
      <w:r w:rsidR="001A39D8" w:rsidRPr="00C20DD3">
        <w:rPr>
          <w:rFonts w:eastAsia="Times New Roman" w:cstheme="minorHAnsi"/>
          <w:sz w:val="24"/>
          <w:szCs w:val="24"/>
          <w:lang w:val="en-US"/>
        </w:rPr>
        <w:t xml:space="preserve"> VDC power supply for the 80 mm fan</w:t>
      </w:r>
    </w:p>
    <w:p w14:paraId="09B9EAA6" w14:textId="49732C08" w:rsidR="001A39D8" w:rsidRPr="00C20DD3" w:rsidRDefault="00561793" w:rsidP="001A39D8">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if the fan does not rotate with 12V, use 24V power supply</w:t>
      </w:r>
    </w:p>
    <w:p w14:paraId="0CF56A0E" w14:textId="32989143" w:rsidR="00161EDB" w:rsidRPr="00C20DD3" w:rsidRDefault="00161EDB" w:rsidP="00161EDB">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Water container</w:t>
      </w:r>
    </w:p>
    <w:p w14:paraId="220979E1" w14:textId="630DE53E"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x H, cm): 1</w:t>
      </w:r>
      <w:r w:rsidR="00757FF6">
        <w:rPr>
          <w:rFonts w:eastAsia="Times New Roman" w:cstheme="minorHAnsi"/>
          <w:sz w:val="24"/>
          <w:szCs w:val="24"/>
          <w:lang w:val="en-US"/>
        </w:rPr>
        <w:t>0</w:t>
      </w:r>
      <w:r w:rsidRPr="00C20DD3">
        <w:rPr>
          <w:rFonts w:eastAsia="Times New Roman" w:cstheme="minorHAnsi"/>
          <w:sz w:val="24"/>
          <w:szCs w:val="24"/>
          <w:lang w:val="en-US"/>
        </w:rPr>
        <w:t xml:space="preserve"> x 1</w:t>
      </w:r>
      <w:r w:rsidR="00757FF6">
        <w:rPr>
          <w:rFonts w:eastAsia="Times New Roman" w:cstheme="minorHAnsi"/>
          <w:sz w:val="24"/>
          <w:szCs w:val="24"/>
          <w:lang w:val="en-US"/>
        </w:rPr>
        <w:t>4</w:t>
      </w:r>
      <w:r w:rsidRPr="00C20DD3">
        <w:rPr>
          <w:rFonts w:eastAsia="Times New Roman" w:cstheme="minorHAnsi"/>
          <w:sz w:val="24"/>
          <w:szCs w:val="24"/>
          <w:lang w:val="en-US"/>
        </w:rPr>
        <w:t xml:space="preserve"> x </w:t>
      </w:r>
      <w:r w:rsidR="00757FF6">
        <w:rPr>
          <w:rFonts w:eastAsia="Times New Roman" w:cstheme="minorHAnsi"/>
          <w:sz w:val="24"/>
          <w:szCs w:val="24"/>
          <w:lang w:val="en-US"/>
        </w:rPr>
        <w:t>5.5</w:t>
      </w:r>
    </w:p>
    <w:p w14:paraId="7F2538FD" w14:textId="31E50A8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Must be wider than 80 mm to fit in the computer fan</w:t>
      </w:r>
    </w:p>
    <w:p w14:paraId="3AD16031" w14:textId="5DFDF2A9" w:rsidR="00C371D6" w:rsidRPr="00C20DD3" w:rsidRDefault="00C371D6" w:rsidP="00C371D6">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Lid for the water container</w:t>
      </w:r>
    </w:p>
    <w:p w14:paraId="725335A7" w14:textId="0F03C17F"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70 mm x 70 mm hole cut out to fit in the computer fan</w:t>
      </w:r>
    </w:p>
    <w:p w14:paraId="1E22E43B" w14:textId="24AF3CE5" w:rsidR="00C371D6" w:rsidRPr="00C20DD3" w:rsidRDefault="00C371D6" w:rsidP="00C371D6">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Holes drilled for attaching the computer fan</w:t>
      </w:r>
    </w:p>
    <w:p w14:paraId="71BFECB0" w14:textId="07DC8FBC" w:rsidR="00C371D6"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Arduino Uno Rev3 SMD</w:t>
      </w:r>
    </w:p>
    <w:p w14:paraId="3382C24A" w14:textId="1557523B" w:rsidR="008D4817" w:rsidRPr="00C20DD3" w:rsidRDefault="008D4817"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Adafruit Si7021 temperature-humidity sensor</w:t>
      </w:r>
    </w:p>
    <w:p w14:paraId="09B0DBD6" w14:textId="77777777" w:rsidR="00561793" w:rsidRPr="00C20DD3" w:rsidRDefault="00561793" w:rsidP="008D4817">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Additional components</w:t>
      </w:r>
    </w:p>
    <w:p w14:paraId="0AF86471" w14:textId="4C69961E"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3.3 k-ohm resistor</w:t>
      </w:r>
    </w:p>
    <w:p w14:paraId="62C480B9" w14:textId="79E1C2FC"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Diode</w:t>
      </w:r>
    </w:p>
    <w:p w14:paraId="6502301C" w14:textId="60A4072D" w:rsidR="00561793" w:rsidRPr="00C20DD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NPN transistor</w:t>
      </w:r>
    </w:p>
    <w:p w14:paraId="0FB42DFB" w14:textId="0EAA26FB" w:rsidR="00561793" w:rsidRDefault="00561793"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Green LED</w:t>
      </w:r>
    </w:p>
    <w:p w14:paraId="30A626C1" w14:textId="69B31EAD" w:rsidR="002A40B2" w:rsidRPr="00C20DD3" w:rsidRDefault="002A40B2" w:rsidP="00561793">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Connecting plate</w:t>
      </w:r>
    </w:p>
    <w:p w14:paraId="51FA66F7" w14:textId="3C5EB8F1" w:rsidR="008D4817" w:rsidRPr="00C20DD3" w:rsidRDefault="001A39D8" w:rsidP="00561793">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Jumper wires </w:t>
      </w:r>
      <w:r w:rsidR="00561793" w:rsidRPr="00C20DD3">
        <w:rPr>
          <w:rFonts w:eastAsia="Times New Roman" w:cstheme="minorHAnsi"/>
          <w:sz w:val="24"/>
          <w:szCs w:val="24"/>
          <w:lang w:val="en-US"/>
        </w:rPr>
        <w:t xml:space="preserve">and wires </w:t>
      </w:r>
      <w:r w:rsidRPr="00C20DD3">
        <w:rPr>
          <w:rFonts w:eastAsia="Times New Roman" w:cstheme="minorHAnsi"/>
          <w:sz w:val="24"/>
          <w:szCs w:val="24"/>
          <w:lang w:val="en-US"/>
        </w:rPr>
        <w:t>for connections</w:t>
      </w:r>
    </w:p>
    <w:p w14:paraId="6A8DA67E" w14:textId="22C118C4" w:rsidR="002A40B2" w:rsidRDefault="002A40B2" w:rsidP="002A40B2">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 xml:space="preserve">An electrical board </w:t>
      </w:r>
      <w:proofErr w:type="gramStart"/>
      <w:r>
        <w:rPr>
          <w:rFonts w:eastAsia="Times New Roman" w:cstheme="minorHAnsi"/>
          <w:sz w:val="24"/>
          <w:szCs w:val="24"/>
          <w:lang w:val="en-US"/>
        </w:rPr>
        <w:t>box</w:t>
      </w:r>
      <w:proofErr w:type="gramEnd"/>
    </w:p>
    <w:p w14:paraId="64DFCC7A" w14:textId="51573C7F"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For protecting the connections from getting loose</w:t>
      </w:r>
    </w:p>
    <w:p w14:paraId="1AB8A6C9" w14:textId="12EE0BDD" w:rsidR="002A40B2" w:rsidRDefault="002A40B2" w:rsidP="002A40B2">
      <w:pPr>
        <w:pStyle w:val="ListParagraph"/>
        <w:numPr>
          <w:ilvl w:val="3"/>
          <w:numId w:val="1"/>
        </w:numPr>
        <w:spacing w:after="0" w:line="240" w:lineRule="auto"/>
        <w:rPr>
          <w:rFonts w:eastAsia="Times New Roman" w:cstheme="minorHAnsi"/>
          <w:sz w:val="24"/>
          <w:szCs w:val="24"/>
          <w:lang w:val="en-US"/>
        </w:rPr>
      </w:pPr>
      <w:r>
        <w:rPr>
          <w:rFonts w:eastAsia="Times New Roman" w:cstheme="minorHAnsi"/>
          <w:sz w:val="24"/>
          <w:szCs w:val="24"/>
          <w:lang w:val="en-US"/>
        </w:rPr>
        <w:t>Design rule: Needs to fit in Arduino, connecting plate, and the wires</w:t>
      </w:r>
    </w:p>
    <w:p w14:paraId="5F4E7599" w14:textId="77777777" w:rsidR="002A40B2" w:rsidRPr="00C20DD3" w:rsidRDefault="002A40B2" w:rsidP="002A40B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Screw terminal</w:t>
      </w:r>
    </w:p>
    <w:p w14:paraId="42D7791F" w14:textId="396B3424" w:rsidR="002A40B2" w:rsidRPr="002A40B2" w:rsidRDefault="002A40B2" w:rsidP="002A40B2">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collecting wiring inside the chamber and leading it out from the chamber (because it is easier to maintain the chamber if there are no long wires)</w:t>
      </w:r>
    </w:p>
    <w:p w14:paraId="67C61A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Humidity and temperature tracking setup</w:t>
      </w:r>
    </w:p>
    <w:p w14:paraId="46DE4ACE" w14:textId="3DD2070E" w:rsidR="001A39D2" w:rsidRPr="00C20DD3" w:rsidRDefault="001A39D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Temperature and humidity Tracker: Lascar Electronics EL – USB </w:t>
      </w:r>
      <w:r w:rsidR="00F737D5" w:rsidRPr="00C20DD3">
        <w:rPr>
          <w:rFonts w:eastAsia="Times New Roman" w:cstheme="minorHAnsi"/>
          <w:sz w:val="24"/>
          <w:szCs w:val="24"/>
          <w:lang w:val="en-US"/>
        </w:rPr>
        <w:t>–</w:t>
      </w:r>
      <w:r w:rsidRPr="00C20DD3">
        <w:rPr>
          <w:rFonts w:eastAsia="Times New Roman" w:cstheme="minorHAnsi"/>
          <w:sz w:val="24"/>
          <w:szCs w:val="24"/>
          <w:lang w:val="en-US"/>
        </w:rPr>
        <w:t xml:space="preserve"> 2</w:t>
      </w:r>
    </w:p>
    <w:p w14:paraId="010B1601" w14:textId="4ABB9E57"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Flat USB cable</w:t>
      </w:r>
    </w:p>
    <w:p w14:paraId="1AB64819" w14:textId="323FEAC6" w:rsidR="00F737D5" w:rsidRPr="00C20DD3" w:rsidRDefault="00242112"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Laboratory bench holder</w:t>
      </w:r>
    </w:p>
    <w:p w14:paraId="591E758F" w14:textId="5BFDF265"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attaching the tracker near to the samples</w:t>
      </w:r>
    </w:p>
    <w:p w14:paraId="3848ECAD" w14:textId="7FEEE2E1" w:rsidR="00242112" w:rsidRPr="00C20DD3" w:rsidRDefault="00242112" w:rsidP="00242112">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needs to be compatible with the rails of the support frame</w:t>
      </w:r>
    </w:p>
    <w:p w14:paraId="16454A9B" w14:textId="7B4BC764" w:rsidR="00BC7915" w:rsidRPr="00C20DD3" w:rsidRDefault="001A39D2"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Sample Holder</w:t>
      </w:r>
    </w:p>
    <w:p w14:paraId="252D322E" w14:textId="6C6BBD01"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see CAD drawing</w:t>
      </w:r>
    </w:p>
    <w:p w14:paraId="7C3ECE4A" w14:textId="569916E5"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Material: Graphite</w:t>
      </w:r>
    </w:p>
    <w:p w14:paraId="4A102E46" w14:textId="1662F548"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Paint: Neutral gray</w:t>
      </w:r>
    </w:p>
    <w:p w14:paraId="6D689B41" w14:textId="7F68B88A"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pcs of small nails</w:t>
      </w:r>
    </w:p>
    <w:p w14:paraId="6F7C8489" w14:textId="09D586E6" w:rsidR="00BC7915" w:rsidRPr="00C20DD3" w:rsidRDefault="00BC7915" w:rsidP="00BC791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aligning the samples and for grounding them to prevent build-up of static charge</w:t>
      </w:r>
    </w:p>
    <w:p w14:paraId="7E361DDD" w14:textId="4A62D862" w:rsidR="00BC7915"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24 drill holes for the nails</w:t>
      </w:r>
    </w:p>
    <w:p w14:paraId="4D141020" w14:textId="2B20A440" w:rsidR="00C871D8" w:rsidRPr="00C20DD3" w:rsidRDefault="00C871D8"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1 drill hole for the thermocouple</w:t>
      </w:r>
    </w:p>
    <w:p w14:paraId="7ABA849C" w14:textId="77777777" w:rsidR="007A207F" w:rsidRPr="00C20DD3" w:rsidRDefault="00BC7915" w:rsidP="00BC791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Resistive heating </w:t>
      </w:r>
      <w:r w:rsidR="007A207F" w:rsidRPr="00C20DD3">
        <w:rPr>
          <w:rFonts w:eastAsia="Times New Roman" w:cstheme="minorHAnsi"/>
          <w:sz w:val="24"/>
          <w:szCs w:val="24"/>
          <w:lang w:val="en-US"/>
        </w:rPr>
        <w:t>module</w:t>
      </w:r>
    </w:p>
    <w:p w14:paraId="3094475F" w14:textId="77777777" w:rsidR="007A207F" w:rsidRPr="00C20DD3" w:rsidRDefault="007A207F" w:rsidP="007A207F">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 xml:space="preserve">To be taped to the bottom of the sample holder </w:t>
      </w:r>
    </w:p>
    <w:p w14:paraId="305A7A3A" w14:textId="77777777" w:rsidR="00F97A1C" w:rsidRDefault="00F97A1C" w:rsidP="007A207F">
      <w:pPr>
        <w:pStyle w:val="ListParagraph"/>
        <w:numPr>
          <w:ilvl w:val="2"/>
          <w:numId w:val="1"/>
        </w:numPr>
        <w:spacing w:after="0" w:line="240" w:lineRule="auto"/>
        <w:rPr>
          <w:rFonts w:eastAsia="Times New Roman" w:cstheme="minorHAnsi"/>
          <w:sz w:val="24"/>
          <w:szCs w:val="24"/>
          <w:lang w:val="en-US"/>
        </w:rPr>
      </w:pPr>
      <w:r>
        <w:rPr>
          <w:rFonts w:eastAsia="Times New Roman" w:cstheme="minorHAnsi"/>
          <w:sz w:val="24"/>
          <w:szCs w:val="24"/>
          <w:lang w:val="en-US"/>
        </w:rPr>
        <w:t>Components</w:t>
      </w:r>
    </w:p>
    <w:p w14:paraId="6FDC3FDD" w14:textId="6497D886"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Resistive heating wire</w:t>
      </w:r>
    </w:p>
    <w:p w14:paraId="2DFA187B" w14:textId="6699F5A5" w:rsidR="00BC7915"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Kapton tape</w:t>
      </w:r>
    </w:p>
    <w:p w14:paraId="6A572342" w14:textId="223B2AB2"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lastRenderedPageBreak/>
        <w:t>K type thermocouple</w:t>
      </w:r>
    </w:p>
    <w:p w14:paraId="52E1B193" w14:textId="70AD5307" w:rsidR="007A207F" w:rsidRPr="00C20DD3" w:rsidRDefault="007A207F" w:rsidP="00F97A1C">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Solo 4824 temperature controller</w:t>
      </w:r>
    </w:p>
    <w:p w14:paraId="445718EC" w14:textId="51A93366" w:rsidR="001E398D" w:rsidRPr="00C20DD3" w:rsidRDefault="001E398D" w:rsidP="001E398D">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Heat insulation mat</w:t>
      </w:r>
    </w:p>
    <w:p w14:paraId="1E697309" w14:textId="77777777"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preventing the chamber plastic from melting when the sample holder is heated</w:t>
      </w:r>
    </w:p>
    <w:p w14:paraId="3A638104" w14:textId="32D1CAFC" w:rsidR="001E398D" w:rsidRPr="00C20DD3" w:rsidRDefault="001E398D" w:rsidP="001E398D">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Dimensions (W x L, cm): 9 x 9</w:t>
      </w:r>
    </w:p>
    <w:p w14:paraId="3565060E" w14:textId="1C6E4B13" w:rsidR="00AE669C" w:rsidRPr="00C20DD3" w:rsidRDefault="00AE669C" w:rsidP="00AE669C">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Paper tape for marking the exact sample holder location in the picture area</w:t>
      </w:r>
    </w:p>
    <w:p w14:paraId="79E85F78" w14:textId="77777777" w:rsidR="00F737D5" w:rsidRPr="00C20DD3" w:rsidRDefault="00F737D5" w:rsidP="001A39D2">
      <w:pPr>
        <w:pStyle w:val="ListParagraph"/>
        <w:numPr>
          <w:ilvl w:val="0"/>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Control</w:t>
      </w:r>
    </w:p>
    <w:p w14:paraId="4A4D0108" w14:textId="62A369BD" w:rsidR="001A39D2"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L</w:t>
      </w:r>
      <w:r w:rsidR="001A39D2" w:rsidRPr="00C20DD3">
        <w:rPr>
          <w:rFonts w:eastAsia="Times New Roman" w:cstheme="minorHAnsi"/>
          <w:sz w:val="24"/>
          <w:szCs w:val="24"/>
          <w:lang w:val="en-US"/>
        </w:rPr>
        <w:t>aptop</w:t>
      </w:r>
    </w:p>
    <w:p w14:paraId="321C6E46" w14:textId="59544C6B" w:rsidR="00F737D5" w:rsidRPr="00C20DD3" w:rsidRDefault="00F737D5" w:rsidP="00F737D5">
      <w:pPr>
        <w:pStyle w:val="ListParagraph"/>
        <w:numPr>
          <w:ilvl w:val="1"/>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USB 3.0 Switch Hub</w:t>
      </w:r>
      <w:r w:rsidR="00F97A1C">
        <w:rPr>
          <w:rFonts w:eastAsia="Times New Roman" w:cstheme="minorHAnsi"/>
          <w:sz w:val="24"/>
          <w:szCs w:val="24"/>
          <w:lang w:val="en-US"/>
        </w:rPr>
        <w:t xml:space="preserve"> with the option to switch a port on/off</w:t>
      </w:r>
    </w:p>
    <w:p w14:paraId="7C1ADD2D" w14:textId="128829E0" w:rsidR="00F737D5" w:rsidRPr="00C20DD3" w:rsidRDefault="00F737D5" w:rsidP="00F737D5">
      <w:pPr>
        <w:pStyle w:val="ListParagraph"/>
        <w:numPr>
          <w:ilvl w:val="2"/>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For connecting humidity/temperature tracker</w:t>
      </w:r>
    </w:p>
    <w:p w14:paraId="0CBB3C5D" w14:textId="4FC4ADC2" w:rsidR="00F737D5" w:rsidRPr="00C20DD3" w:rsidRDefault="00F737D5" w:rsidP="00F737D5">
      <w:pPr>
        <w:pStyle w:val="ListParagraph"/>
        <w:numPr>
          <w:ilvl w:val="3"/>
          <w:numId w:val="1"/>
        </w:numPr>
        <w:spacing w:after="0" w:line="240" w:lineRule="auto"/>
        <w:rPr>
          <w:rFonts w:eastAsia="Times New Roman" w:cstheme="minorHAnsi"/>
          <w:sz w:val="24"/>
          <w:szCs w:val="24"/>
          <w:lang w:val="en-US"/>
        </w:rPr>
      </w:pPr>
      <w:r w:rsidRPr="00C20DD3">
        <w:rPr>
          <w:rFonts w:eastAsia="Times New Roman" w:cstheme="minorHAnsi"/>
          <w:sz w:val="24"/>
          <w:szCs w:val="24"/>
          <w:lang w:val="en-US"/>
        </w:rPr>
        <w:t>Design rule: tracker port should be turned off when not used for collecting the data to increase the battery life of the tracker</w:t>
      </w:r>
    </w:p>
    <w:p w14:paraId="73400CFC" w14:textId="77777777" w:rsidR="001A39D2" w:rsidRPr="00C20DD3" w:rsidRDefault="001A39D2" w:rsidP="008700E9">
      <w:pPr>
        <w:spacing w:after="0" w:line="240" w:lineRule="auto"/>
        <w:rPr>
          <w:rFonts w:eastAsia="Times New Roman" w:cstheme="minorHAnsi"/>
          <w:sz w:val="24"/>
          <w:szCs w:val="24"/>
          <w:lang w:val="en-US"/>
        </w:rPr>
      </w:pPr>
    </w:p>
    <w:p w14:paraId="687A1CBF" w14:textId="77777777" w:rsidR="00551A34" w:rsidRPr="00C20DD3" w:rsidRDefault="00551A34" w:rsidP="00551A34">
      <w:pPr>
        <w:spacing w:after="0" w:line="240" w:lineRule="auto"/>
        <w:rPr>
          <w:rFonts w:eastAsia="Times New Roman" w:cstheme="minorHAnsi"/>
          <w:sz w:val="24"/>
          <w:szCs w:val="24"/>
          <w:lang w:val="en-US"/>
        </w:rPr>
      </w:pPr>
    </w:p>
    <w:p w14:paraId="5D92266C" w14:textId="77777777" w:rsidR="00E7758C" w:rsidRDefault="00E7758C">
      <w:pPr>
        <w:rPr>
          <w:rFonts w:eastAsia="Times New Roman" w:cstheme="minorHAnsi"/>
          <w:b/>
          <w:bCs/>
          <w:color w:val="000000"/>
          <w:sz w:val="24"/>
          <w:szCs w:val="24"/>
          <w:lang w:val="en-US"/>
        </w:rPr>
      </w:pPr>
      <w:r>
        <w:rPr>
          <w:rFonts w:eastAsia="Times New Roman" w:cstheme="minorHAnsi"/>
          <w:b/>
          <w:bCs/>
          <w:color w:val="000000"/>
          <w:sz w:val="24"/>
          <w:szCs w:val="24"/>
          <w:lang w:val="en-US"/>
        </w:rPr>
        <w:br w:type="page"/>
      </w:r>
    </w:p>
    <w:p w14:paraId="2FADAD52" w14:textId="18CDF331" w:rsidR="00551A34" w:rsidRPr="00E7758C" w:rsidRDefault="00551A34" w:rsidP="00CA4D9D">
      <w:pPr>
        <w:pStyle w:val="Heading1"/>
        <w:rPr>
          <w:rFonts w:asciiTheme="minorHAnsi" w:eastAsia="Times New Roman" w:hAnsiTheme="minorHAnsi" w:cstheme="minorHAnsi"/>
          <w:sz w:val="24"/>
          <w:szCs w:val="24"/>
          <w:u w:val="single"/>
          <w:lang w:val="en-US"/>
        </w:rPr>
      </w:pPr>
      <w:bookmarkStart w:id="17" w:name="_Toc104555255"/>
      <w:r w:rsidRPr="00E7758C">
        <w:rPr>
          <w:rFonts w:asciiTheme="minorHAnsi" w:eastAsia="Times New Roman" w:hAnsiTheme="minorHAnsi" w:cstheme="minorHAnsi"/>
          <w:b/>
          <w:bCs/>
          <w:color w:val="000000"/>
          <w:sz w:val="24"/>
          <w:szCs w:val="24"/>
          <w:u w:val="single"/>
          <w:lang w:val="en-US"/>
        </w:rPr>
        <w:lastRenderedPageBreak/>
        <w:t>Extra Data</w:t>
      </w:r>
      <w:bookmarkEnd w:id="17"/>
    </w:p>
    <w:p w14:paraId="57953FC5" w14:textId="67FECB60" w:rsidR="008700E9" w:rsidRPr="00C20DD3" w:rsidRDefault="00551A34" w:rsidP="00551A34">
      <w:pPr>
        <w:rPr>
          <w:rFonts w:cstheme="minorHAnsi"/>
          <w:lang w:val="en-US"/>
        </w:rPr>
      </w:pPr>
      <w:r w:rsidRPr="00C20DD3">
        <w:rPr>
          <w:rFonts w:eastAsia="Times New Roman" w:cstheme="minorHAnsi"/>
          <w:sz w:val="24"/>
          <w:szCs w:val="24"/>
          <w:lang w:val="en-US"/>
        </w:rPr>
        <w:br/>
      </w:r>
      <w:r w:rsidR="008700E9" w:rsidRPr="00C20DD3">
        <w:rPr>
          <w:rFonts w:cstheme="minorHAnsi"/>
          <w:lang w:val="en-US"/>
        </w:rPr>
        <w:t>Sample order in the sample holder</w:t>
      </w:r>
      <w:r w:rsidR="009B6D80" w:rsidRPr="00C20DD3">
        <w:rPr>
          <w:rFonts w:cstheme="minorHAnsi"/>
          <w:lang w:val="en-US"/>
        </w:rPr>
        <w:t xml:space="preserve"> and in the pictures produced</w:t>
      </w:r>
    </w:p>
    <w:p w14:paraId="0ECB3376" w14:textId="77777777" w:rsidR="005C7E0E" w:rsidRPr="00C20DD3" w:rsidRDefault="00F723A5" w:rsidP="005C7E0E">
      <w:pPr>
        <w:keepNext/>
        <w:rPr>
          <w:rFonts w:cstheme="minorHAnsi"/>
        </w:rPr>
      </w:pPr>
      <w:r w:rsidRPr="00C20DD3">
        <w:rPr>
          <w:rFonts w:cstheme="minorHAnsi"/>
          <w:noProof/>
          <w:lang w:val="en-US"/>
        </w:rPr>
        <w:drawing>
          <wp:inline distT="0" distB="0" distL="0" distR="0" wp14:anchorId="1E10818B" wp14:editId="038BB2F3">
            <wp:extent cx="4517222" cy="19842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517222" cy="1984252"/>
                    </a:xfrm>
                    <a:prstGeom prst="rect">
                      <a:avLst/>
                    </a:prstGeom>
                  </pic:spPr>
                </pic:pic>
              </a:graphicData>
            </a:graphic>
          </wp:inline>
        </w:drawing>
      </w:r>
    </w:p>
    <w:p w14:paraId="21F2AB34" w14:textId="2224FCC2" w:rsidR="008700E9" w:rsidRPr="00C20DD3" w:rsidRDefault="005C7E0E" w:rsidP="005C7E0E">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X</w:t>
      </w:r>
      <w:r w:rsidRPr="00C20DD3">
        <w:rPr>
          <w:rFonts w:cstheme="minorHAnsi"/>
        </w:rPr>
        <w:fldChar w:fldCharType="end"/>
      </w:r>
      <w:r w:rsidRPr="00C20DD3">
        <w:rPr>
          <w:rFonts w:cstheme="minorHAnsi"/>
        </w:rPr>
        <w:t xml:space="preserve">: Sample indexing viewed a) from the front of the chamber and b) in the </w:t>
      </w:r>
      <w:r w:rsidR="009B6D80" w:rsidRPr="00C20DD3">
        <w:rPr>
          <w:rFonts w:cstheme="minorHAnsi"/>
        </w:rPr>
        <w:t xml:space="preserve">resulting </w:t>
      </w:r>
      <w:r w:rsidRPr="00C20DD3">
        <w:rPr>
          <w:rFonts w:cstheme="minorHAnsi"/>
        </w:rPr>
        <w:t xml:space="preserve">pictures. Sample index in the analysis codes is </w:t>
      </w:r>
      <w:proofErr w:type="spellStart"/>
      <w:r w:rsidRPr="00C20DD3">
        <w:rPr>
          <w:rFonts w:cstheme="minorHAnsi"/>
        </w:rPr>
        <w:t>i</w:t>
      </w:r>
      <w:proofErr w:type="spellEnd"/>
      <w:r w:rsidRPr="00C20DD3">
        <w:rPr>
          <w:rFonts w:cstheme="minorHAnsi"/>
        </w:rPr>
        <w:t xml:space="preserve">, calculated based on the </w:t>
      </w:r>
      <w:r w:rsidR="009B6D80" w:rsidRPr="00C20DD3">
        <w:rPr>
          <w:rFonts w:cstheme="minorHAnsi"/>
        </w:rPr>
        <w:t xml:space="preserve">equations shown. </w:t>
      </w:r>
      <w:r w:rsidRPr="00C20DD3">
        <w:rPr>
          <w:rFonts w:cstheme="minorHAnsi"/>
        </w:rPr>
        <w:t>T</w:t>
      </w:r>
      <w:r w:rsidR="009B6D80" w:rsidRPr="00C20DD3">
        <w:rPr>
          <w:rFonts w:cstheme="minorHAnsi"/>
        </w:rPr>
        <w:t xml:space="preserve">o facilitate </w:t>
      </w:r>
      <w:r w:rsidR="00F60751">
        <w:rPr>
          <w:rFonts w:cstheme="minorHAnsi"/>
        </w:rPr>
        <w:t>comprehend</w:t>
      </w:r>
      <w:r w:rsidR="009B6D80" w:rsidRPr="00C20DD3">
        <w:rPr>
          <w:rFonts w:cstheme="minorHAnsi"/>
        </w:rPr>
        <w:t xml:space="preserve">ing the sample location in the </w:t>
      </w:r>
      <w:r w:rsidR="00F60751">
        <w:rPr>
          <w:rFonts w:cstheme="minorHAnsi"/>
        </w:rPr>
        <w:t xml:space="preserve">chamber </w:t>
      </w:r>
      <w:r w:rsidR="009B6D80" w:rsidRPr="00C20DD3">
        <w:rPr>
          <w:rFonts w:cstheme="minorHAnsi"/>
        </w:rPr>
        <w:t xml:space="preserve">and to </w:t>
      </w:r>
      <w:r w:rsidR="00F60751">
        <w:rPr>
          <w:rFonts w:cstheme="minorHAnsi"/>
        </w:rPr>
        <w:t xml:space="preserve">avoid </w:t>
      </w:r>
      <w:r w:rsidR="009B6D80" w:rsidRPr="00C20DD3">
        <w:rPr>
          <w:rFonts w:cstheme="minorHAnsi"/>
        </w:rPr>
        <w:t xml:space="preserve">mistakes in sample indexing, a </w:t>
      </w:r>
      <w:r w:rsidR="00F60751">
        <w:rPr>
          <w:rFonts w:cstheme="minorHAnsi"/>
        </w:rPr>
        <w:t xml:space="preserve">letter-based </w:t>
      </w:r>
      <w:r w:rsidR="009B6D80" w:rsidRPr="00C20DD3">
        <w:rPr>
          <w:rFonts w:cstheme="minorHAnsi"/>
        </w:rPr>
        <w:t xml:space="preserve">naming system </w:t>
      </w:r>
      <w:r w:rsidR="00F60751">
        <w:rPr>
          <w:rFonts w:cstheme="minorHAnsi"/>
        </w:rPr>
        <w:t xml:space="preserve">is also used in the resulting tables. It </w:t>
      </w:r>
      <w:r w:rsidR="009B6D80" w:rsidRPr="00C20DD3">
        <w:rPr>
          <w:rFonts w:cstheme="minorHAnsi"/>
        </w:rPr>
        <w:t xml:space="preserve">names the columns of the sample holder from </w:t>
      </w:r>
      <w:r w:rsidRPr="00C20DD3">
        <w:rPr>
          <w:rFonts w:cstheme="minorHAnsi"/>
        </w:rPr>
        <w:t>A to D, and positions</w:t>
      </w:r>
      <w:r w:rsidR="009B6D80" w:rsidRPr="00C20DD3">
        <w:rPr>
          <w:rFonts w:cstheme="minorHAnsi"/>
        </w:rPr>
        <w:t xml:space="preserve"> from 1 to 7 as illustrated</w:t>
      </w:r>
      <w:r w:rsidRPr="00C20DD3">
        <w:rPr>
          <w:rFonts w:cstheme="minorHAnsi"/>
        </w:rPr>
        <w:t>.</w:t>
      </w:r>
    </w:p>
    <w:p w14:paraId="34DEE5C7" w14:textId="035EC4FA" w:rsidR="00863A0B" w:rsidRPr="00C20DD3" w:rsidRDefault="008658A6" w:rsidP="00551A34">
      <w:pPr>
        <w:rPr>
          <w:rFonts w:cstheme="minorHAnsi"/>
          <w:lang w:val="en-US"/>
        </w:rPr>
      </w:pPr>
      <w:r w:rsidRPr="00C20DD3">
        <w:rPr>
          <w:rFonts w:cstheme="minorHAnsi"/>
          <w:lang w:val="en-US"/>
        </w:rPr>
        <w:t>L</w:t>
      </w:r>
      <w:r w:rsidR="008700E9" w:rsidRPr="00C20DD3">
        <w:rPr>
          <w:rFonts w:cstheme="minorHAnsi"/>
          <w:lang w:val="en-US"/>
        </w:rPr>
        <w:t>ight intensity calibration result</w:t>
      </w:r>
    </w:p>
    <w:p w14:paraId="4268AD3A" w14:textId="77777777" w:rsidR="008658A6" w:rsidRPr="00C20DD3" w:rsidRDefault="008658A6" w:rsidP="008658A6">
      <w:pPr>
        <w:keepNext/>
        <w:rPr>
          <w:rFonts w:cstheme="minorHAnsi"/>
        </w:rPr>
      </w:pPr>
      <w:r w:rsidRPr="00C20DD3">
        <w:rPr>
          <w:rFonts w:cstheme="minorHAnsi"/>
          <w:noProof/>
          <w:lang w:val="en-US"/>
        </w:rPr>
        <w:drawing>
          <wp:inline distT="0" distB="0" distL="0" distR="0" wp14:anchorId="5C2486F3" wp14:editId="640D3092">
            <wp:extent cx="1984252" cy="1984252"/>
            <wp:effectExtent l="0" t="0" r="0"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84252" cy="1984252"/>
                    </a:xfrm>
                    <a:prstGeom prst="rect">
                      <a:avLst/>
                    </a:prstGeom>
                  </pic:spPr>
                </pic:pic>
              </a:graphicData>
            </a:graphic>
          </wp:inline>
        </w:drawing>
      </w:r>
    </w:p>
    <w:p w14:paraId="7AF429EF" w14:textId="4D9A41A9" w:rsidR="009B6D80" w:rsidRPr="00C20DD3" w:rsidRDefault="008658A6" w:rsidP="008658A6">
      <w:pPr>
        <w:pStyle w:val="Caption"/>
        <w:rPr>
          <w:rFonts w:cstheme="minorHAnsi"/>
          <w:lang w:val="en-US"/>
        </w:rPr>
      </w:pPr>
      <w:r w:rsidRPr="00C20DD3">
        <w:rPr>
          <w:rFonts w:cstheme="minorHAnsi"/>
        </w:rPr>
        <w:t xml:space="preserve">Figure </w:t>
      </w:r>
      <w:r w:rsidRPr="00C20DD3">
        <w:rPr>
          <w:rFonts w:cstheme="minorHAnsi"/>
        </w:rPr>
        <w:fldChar w:fldCharType="begin"/>
      </w:r>
      <w:r w:rsidRPr="00C20DD3">
        <w:rPr>
          <w:rFonts w:cstheme="minorHAnsi"/>
        </w:rPr>
        <w:instrText xml:space="preserve"> SEQ Figure \* ROMAN </w:instrText>
      </w:r>
      <w:r w:rsidRPr="00C20DD3">
        <w:rPr>
          <w:rFonts w:cstheme="minorHAnsi"/>
        </w:rPr>
        <w:fldChar w:fldCharType="separate"/>
      </w:r>
      <w:r w:rsidR="002A2027">
        <w:rPr>
          <w:rFonts w:cstheme="minorHAnsi"/>
          <w:noProof/>
        </w:rPr>
        <w:t>XI</w:t>
      </w:r>
      <w:r w:rsidRPr="00C20DD3">
        <w:rPr>
          <w:rFonts w:cstheme="minorHAnsi"/>
        </w:rPr>
        <w:fldChar w:fldCharType="end"/>
      </w:r>
      <w:r w:rsidRPr="00C20DD3">
        <w:rPr>
          <w:rFonts w:cstheme="minorHAnsi"/>
        </w:rPr>
        <w:t>: Exemplary light intensity calibration result of MIT Gen. 1 chamber. Intensities shown as Suns experienced by MAPbI</w:t>
      </w:r>
      <w:r w:rsidRPr="00C20DD3">
        <w:rPr>
          <w:rFonts w:cstheme="minorHAnsi"/>
          <w:vertAlign w:val="subscript"/>
        </w:rPr>
        <w:t>3</w:t>
      </w:r>
      <w:r w:rsidRPr="00C20DD3">
        <w:rPr>
          <w:rFonts w:cstheme="minorHAnsi"/>
        </w:rPr>
        <w:t xml:space="preserve"> samples.</w:t>
      </w:r>
    </w:p>
    <w:p w14:paraId="3C6B40E5" w14:textId="6ABC7EE0" w:rsidR="008700E9" w:rsidRPr="00C20DD3" w:rsidRDefault="00C20DD3" w:rsidP="00551A34">
      <w:pPr>
        <w:rPr>
          <w:rFonts w:cstheme="minorHAnsi"/>
          <w:lang w:val="en-US"/>
        </w:rPr>
      </w:pPr>
      <w:r w:rsidRPr="00C20DD3">
        <w:rPr>
          <w:rFonts w:cstheme="minorHAnsi"/>
          <w:lang w:val="en-US"/>
        </w:rPr>
        <w:t>Spatial t</w:t>
      </w:r>
      <w:r w:rsidR="008658A6" w:rsidRPr="00C20DD3">
        <w:rPr>
          <w:rFonts w:cstheme="minorHAnsi"/>
          <w:lang w:val="en-US"/>
        </w:rPr>
        <w:t xml:space="preserve">emperature </w:t>
      </w:r>
      <w:r w:rsidRPr="00C20DD3">
        <w:rPr>
          <w:rFonts w:cstheme="minorHAnsi"/>
          <w:lang w:val="en-US"/>
        </w:rPr>
        <w:t>uniformity of the sample holder</w:t>
      </w:r>
    </w:p>
    <w:p w14:paraId="02A032FA" w14:textId="77777777" w:rsidR="00464FA4" w:rsidRDefault="00464FA4" w:rsidP="00464FA4">
      <w:pPr>
        <w:keepNext/>
      </w:pPr>
      <w:r>
        <w:rPr>
          <w:noProof/>
        </w:rPr>
        <w:drawing>
          <wp:inline distT="0" distB="0" distL="0" distR="0" wp14:anchorId="7669EBD8" wp14:editId="1F213C61">
            <wp:extent cx="1846613" cy="1384960"/>
            <wp:effectExtent l="0" t="0" r="1270" b="571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0401" cy="1395301"/>
                    </a:xfrm>
                    <a:prstGeom prst="rect">
                      <a:avLst/>
                    </a:prstGeom>
                    <a:noFill/>
                    <a:ln>
                      <a:noFill/>
                    </a:ln>
                  </pic:spPr>
                </pic:pic>
              </a:graphicData>
            </a:graphic>
          </wp:inline>
        </w:drawing>
      </w:r>
    </w:p>
    <w:p w14:paraId="1EDB4800" w14:textId="3F978527" w:rsidR="00C20DD3" w:rsidRPr="00C20DD3"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2A2027">
        <w:rPr>
          <w:noProof/>
        </w:rPr>
        <w:t>XII</w:t>
      </w:r>
      <w:r>
        <w:fldChar w:fldCharType="end"/>
      </w:r>
      <w:r>
        <w:t>: Uniformity of the temperature across the sample holder in MIT Gen 1 chamber.</w:t>
      </w:r>
    </w:p>
    <w:p w14:paraId="0849FEEA" w14:textId="0E5D212A" w:rsidR="00C20DD3" w:rsidRDefault="00C20DD3" w:rsidP="00551A34">
      <w:pPr>
        <w:rPr>
          <w:rFonts w:cstheme="minorHAnsi"/>
          <w:lang w:val="en-US"/>
        </w:rPr>
      </w:pPr>
      <w:r w:rsidRPr="00C20DD3">
        <w:rPr>
          <w:rFonts w:cstheme="minorHAnsi"/>
          <w:lang w:val="en-US"/>
        </w:rPr>
        <w:lastRenderedPageBreak/>
        <w:t>Longitudinal stability of the humidity and temperature within the chamber</w:t>
      </w:r>
    </w:p>
    <w:p w14:paraId="2EC294AF" w14:textId="77777777" w:rsidR="00464FA4" w:rsidRDefault="00464FA4" w:rsidP="00464FA4">
      <w:pPr>
        <w:keepNext/>
      </w:pPr>
      <w:r>
        <w:rPr>
          <w:noProof/>
        </w:rPr>
        <w:drawing>
          <wp:inline distT="0" distB="0" distL="0" distR="0" wp14:anchorId="6B9E808F" wp14:editId="69AE6E5E">
            <wp:extent cx="6379609" cy="2606370"/>
            <wp:effectExtent l="0" t="0" r="254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6383785" cy="2608076"/>
                    </a:xfrm>
                    <a:prstGeom prst="rect">
                      <a:avLst/>
                    </a:prstGeom>
                  </pic:spPr>
                </pic:pic>
              </a:graphicData>
            </a:graphic>
          </wp:inline>
        </w:drawing>
      </w:r>
    </w:p>
    <w:p w14:paraId="25CE1091" w14:textId="6B3F6D3C" w:rsidR="00727022" w:rsidRDefault="00464FA4" w:rsidP="00464FA4">
      <w:pPr>
        <w:pStyle w:val="Caption"/>
        <w:rPr>
          <w:rFonts w:cstheme="minorHAnsi"/>
          <w:lang w:val="en-US"/>
        </w:rPr>
      </w:pPr>
      <w:r>
        <w:t xml:space="preserve">Figure </w:t>
      </w:r>
      <w:r>
        <w:fldChar w:fldCharType="begin"/>
      </w:r>
      <w:r>
        <w:instrText xml:space="preserve"> SEQ Figure \* ROMAN </w:instrText>
      </w:r>
      <w:r>
        <w:fldChar w:fldCharType="separate"/>
      </w:r>
      <w:r w:rsidR="002A2027">
        <w:rPr>
          <w:noProof/>
        </w:rPr>
        <w:t>XIII</w:t>
      </w:r>
      <w:r>
        <w:fldChar w:fldCharType="end"/>
      </w:r>
      <w:r>
        <w:t xml:space="preserve">: Longitudinal stability of </w:t>
      </w:r>
      <w:r w:rsidR="00F60751">
        <w:t xml:space="preserve">air humidity and temperature in </w:t>
      </w:r>
      <w:r>
        <w:t xml:space="preserve">MIT Gen 1 aging chamber during a 23.5-hour aging test. Relative air humidity (%rh) shown with blue </w:t>
      </w:r>
      <w:proofErr w:type="spellStart"/>
      <w:r>
        <w:t>color</w:t>
      </w:r>
      <w:proofErr w:type="spellEnd"/>
      <w:r>
        <w:t>, temperature (</w:t>
      </w:r>
      <w:r>
        <w:rPr>
          <w:rFonts w:cstheme="minorHAnsi"/>
        </w:rPr>
        <w:t>°</w:t>
      </w:r>
      <w:r>
        <w:t xml:space="preserve">C) shown with red </w:t>
      </w:r>
      <w:proofErr w:type="spellStart"/>
      <w:r>
        <w:t>color</w:t>
      </w:r>
      <w:proofErr w:type="spellEnd"/>
      <w:r>
        <w:t xml:space="preserve">, and dew point (%rh) shown with green </w:t>
      </w:r>
      <w:proofErr w:type="spellStart"/>
      <w:r>
        <w:t>color</w:t>
      </w:r>
      <w:proofErr w:type="spellEnd"/>
      <w:r>
        <w:t>. Direct output graph from the humidity tracker software shown.</w:t>
      </w:r>
    </w:p>
    <w:p w14:paraId="470396DC" w14:textId="4C97ADED" w:rsidR="009A0CC0" w:rsidRPr="00C20DD3" w:rsidRDefault="009A0CC0" w:rsidP="00551A34">
      <w:pPr>
        <w:rPr>
          <w:rFonts w:cstheme="minorHAnsi"/>
          <w:lang w:val="en-US"/>
        </w:rPr>
      </w:pPr>
    </w:p>
    <w:sectPr w:rsidR="009A0CC0" w:rsidRPr="00C20D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F6C"/>
    <w:multiLevelType w:val="hybridMultilevel"/>
    <w:tmpl w:val="F2A2F4FE"/>
    <w:lvl w:ilvl="0" w:tplc="49C8E46E">
      <w:start w:val="1"/>
      <w:numFmt w:val="decimal"/>
      <w:lvlText w:val="%1."/>
      <w:lvlJc w:val="left"/>
      <w:pPr>
        <w:ind w:left="1140" w:hanging="4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00F01"/>
    <w:multiLevelType w:val="hybridMultilevel"/>
    <w:tmpl w:val="7A50BD6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236E9"/>
    <w:multiLevelType w:val="hybridMultilevel"/>
    <w:tmpl w:val="8DDA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570D8"/>
    <w:multiLevelType w:val="hybridMultilevel"/>
    <w:tmpl w:val="AB58C46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93BE3"/>
    <w:multiLevelType w:val="hybridMultilevel"/>
    <w:tmpl w:val="5ADC2F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E6450"/>
    <w:multiLevelType w:val="hybridMultilevel"/>
    <w:tmpl w:val="41B06B9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A7566"/>
    <w:multiLevelType w:val="hybridMultilevel"/>
    <w:tmpl w:val="2FCAA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8A348D"/>
    <w:multiLevelType w:val="hybridMultilevel"/>
    <w:tmpl w:val="9912D21E"/>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98594B"/>
    <w:multiLevelType w:val="hybridMultilevel"/>
    <w:tmpl w:val="C8DA0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BE0FA2"/>
    <w:multiLevelType w:val="hybridMultilevel"/>
    <w:tmpl w:val="BCAA63E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B2FA0"/>
    <w:multiLevelType w:val="hybridMultilevel"/>
    <w:tmpl w:val="54CC7430"/>
    <w:lvl w:ilvl="0" w:tplc="5B46EFCE">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8649E1"/>
    <w:multiLevelType w:val="hybridMultilevel"/>
    <w:tmpl w:val="FC9CADE4"/>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C7C34"/>
    <w:multiLevelType w:val="hybridMultilevel"/>
    <w:tmpl w:val="6680D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AAD0A64"/>
    <w:multiLevelType w:val="hybridMultilevel"/>
    <w:tmpl w:val="7A7A08D2"/>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8E6C9D"/>
    <w:multiLevelType w:val="hybridMultilevel"/>
    <w:tmpl w:val="70DC13DA"/>
    <w:lvl w:ilvl="0" w:tplc="DB9A66BA">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1431EC"/>
    <w:multiLevelType w:val="hybridMultilevel"/>
    <w:tmpl w:val="C81C8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BDD2478"/>
    <w:multiLevelType w:val="hybridMultilevel"/>
    <w:tmpl w:val="E92A9DDA"/>
    <w:lvl w:ilvl="0" w:tplc="49C8E46E">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E892A7B"/>
    <w:multiLevelType w:val="hybridMultilevel"/>
    <w:tmpl w:val="D1068810"/>
    <w:lvl w:ilvl="0" w:tplc="5B46EFCE">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FA07D43"/>
    <w:multiLevelType w:val="hybridMultilevel"/>
    <w:tmpl w:val="7DF8F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677194">
    <w:abstractNumId w:val="18"/>
  </w:num>
  <w:num w:numId="2" w16cid:durableId="703748401">
    <w:abstractNumId w:val="14"/>
  </w:num>
  <w:num w:numId="3" w16cid:durableId="1013146401">
    <w:abstractNumId w:val="8"/>
  </w:num>
  <w:num w:numId="4" w16cid:durableId="215899888">
    <w:abstractNumId w:val="15"/>
  </w:num>
  <w:num w:numId="5" w16cid:durableId="1335454184">
    <w:abstractNumId w:val="12"/>
  </w:num>
  <w:num w:numId="6" w16cid:durableId="1006245599">
    <w:abstractNumId w:val="6"/>
  </w:num>
  <w:num w:numId="7" w16cid:durableId="1987198480">
    <w:abstractNumId w:val="16"/>
  </w:num>
  <w:num w:numId="8" w16cid:durableId="1794246864">
    <w:abstractNumId w:val="13"/>
  </w:num>
  <w:num w:numId="9" w16cid:durableId="1788768974">
    <w:abstractNumId w:val="1"/>
  </w:num>
  <w:num w:numId="10" w16cid:durableId="19167871">
    <w:abstractNumId w:val="4"/>
  </w:num>
  <w:num w:numId="11" w16cid:durableId="216286700">
    <w:abstractNumId w:val="5"/>
  </w:num>
  <w:num w:numId="12" w16cid:durableId="1151756816">
    <w:abstractNumId w:val="9"/>
  </w:num>
  <w:num w:numId="13" w16cid:durableId="79572522">
    <w:abstractNumId w:val="11"/>
  </w:num>
  <w:num w:numId="14" w16cid:durableId="239297069">
    <w:abstractNumId w:val="7"/>
  </w:num>
  <w:num w:numId="15" w16cid:durableId="140276760">
    <w:abstractNumId w:val="0"/>
  </w:num>
  <w:num w:numId="16" w16cid:durableId="1006594809">
    <w:abstractNumId w:val="3"/>
  </w:num>
  <w:num w:numId="17" w16cid:durableId="119544216">
    <w:abstractNumId w:val="2"/>
  </w:num>
  <w:num w:numId="18" w16cid:durableId="1031105580">
    <w:abstractNumId w:val="10"/>
  </w:num>
  <w:num w:numId="19" w16cid:durableId="169954578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mi">
    <w15:presenceInfo w15:providerId="None" w15:userId="Arm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A34"/>
    <w:rsid w:val="00001B9E"/>
    <w:rsid w:val="000176E3"/>
    <w:rsid w:val="00022A90"/>
    <w:rsid w:val="000342C5"/>
    <w:rsid w:val="00034A13"/>
    <w:rsid w:val="00095861"/>
    <w:rsid w:val="000A5A8B"/>
    <w:rsid w:val="000B215E"/>
    <w:rsid w:val="000C1114"/>
    <w:rsid w:val="00111810"/>
    <w:rsid w:val="001546D9"/>
    <w:rsid w:val="00161EDB"/>
    <w:rsid w:val="001646D4"/>
    <w:rsid w:val="0017254A"/>
    <w:rsid w:val="001869EE"/>
    <w:rsid w:val="001906EF"/>
    <w:rsid w:val="00192A9B"/>
    <w:rsid w:val="001A39D2"/>
    <w:rsid w:val="001A39D8"/>
    <w:rsid w:val="001A6F00"/>
    <w:rsid w:val="001C1691"/>
    <w:rsid w:val="001D07A3"/>
    <w:rsid w:val="001D5EE5"/>
    <w:rsid w:val="001E398D"/>
    <w:rsid w:val="0022463E"/>
    <w:rsid w:val="00242112"/>
    <w:rsid w:val="00267F8A"/>
    <w:rsid w:val="002816E7"/>
    <w:rsid w:val="002A2027"/>
    <w:rsid w:val="002A40B2"/>
    <w:rsid w:val="002D5DCD"/>
    <w:rsid w:val="002F2CC6"/>
    <w:rsid w:val="00332515"/>
    <w:rsid w:val="003D4AC9"/>
    <w:rsid w:val="00405420"/>
    <w:rsid w:val="00406D50"/>
    <w:rsid w:val="004101C3"/>
    <w:rsid w:val="00437BD8"/>
    <w:rsid w:val="00464FA4"/>
    <w:rsid w:val="00482987"/>
    <w:rsid w:val="004A2C85"/>
    <w:rsid w:val="004A57F8"/>
    <w:rsid w:val="00551A34"/>
    <w:rsid w:val="005540C9"/>
    <w:rsid w:val="00561793"/>
    <w:rsid w:val="005659A1"/>
    <w:rsid w:val="005755BD"/>
    <w:rsid w:val="005A0480"/>
    <w:rsid w:val="005A5645"/>
    <w:rsid w:val="005C7E0E"/>
    <w:rsid w:val="006127CA"/>
    <w:rsid w:val="006244C7"/>
    <w:rsid w:val="00632B11"/>
    <w:rsid w:val="00657ACC"/>
    <w:rsid w:val="00663951"/>
    <w:rsid w:val="006B4633"/>
    <w:rsid w:val="0071466F"/>
    <w:rsid w:val="0071620B"/>
    <w:rsid w:val="00727022"/>
    <w:rsid w:val="00757FF6"/>
    <w:rsid w:val="00763C64"/>
    <w:rsid w:val="00765608"/>
    <w:rsid w:val="007730A6"/>
    <w:rsid w:val="00790B83"/>
    <w:rsid w:val="007A207F"/>
    <w:rsid w:val="007E5401"/>
    <w:rsid w:val="008658A6"/>
    <w:rsid w:val="008700E9"/>
    <w:rsid w:val="00887059"/>
    <w:rsid w:val="008951E2"/>
    <w:rsid w:val="008A2639"/>
    <w:rsid w:val="008C03AF"/>
    <w:rsid w:val="008C64AF"/>
    <w:rsid w:val="008D4817"/>
    <w:rsid w:val="008D671B"/>
    <w:rsid w:val="008E6453"/>
    <w:rsid w:val="008E74C5"/>
    <w:rsid w:val="008F2147"/>
    <w:rsid w:val="00904BF7"/>
    <w:rsid w:val="00921A43"/>
    <w:rsid w:val="00944D68"/>
    <w:rsid w:val="00995D94"/>
    <w:rsid w:val="009A0CC0"/>
    <w:rsid w:val="009A2769"/>
    <w:rsid w:val="009B6D80"/>
    <w:rsid w:val="009D0DCE"/>
    <w:rsid w:val="009F15B7"/>
    <w:rsid w:val="009F3172"/>
    <w:rsid w:val="00A0061E"/>
    <w:rsid w:val="00A27A29"/>
    <w:rsid w:val="00A725F8"/>
    <w:rsid w:val="00AD1F59"/>
    <w:rsid w:val="00AE669C"/>
    <w:rsid w:val="00AF23F3"/>
    <w:rsid w:val="00B25811"/>
    <w:rsid w:val="00B32C14"/>
    <w:rsid w:val="00B44A8C"/>
    <w:rsid w:val="00B55A43"/>
    <w:rsid w:val="00B826CA"/>
    <w:rsid w:val="00B92BF9"/>
    <w:rsid w:val="00BC7915"/>
    <w:rsid w:val="00C20DD3"/>
    <w:rsid w:val="00C26072"/>
    <w:rsid w:val="00C33F12"/>
    <w:rsid w:val="00C35134"/>
    <w:rsid w:val="00C371D6"/>
    <w:rsid w:val="00C523C6"/>
    <w:rsid w:val="00C608A9"/>
    <w:rsid w:val="00C61CD9"/>
    <w:rsid w:val="00C73805"/>
    <w:rsid w:val="00C8153F"/>
    <w:rsid w:val="00C871D8"/>
    <w:rsid w:val="00C90C40"/>
    <w:rsid w:val="00C953A2"/>
    <w:rsid w:val="00CA4D9D"/>
    <w:rsid w:val="00CB0EDD"/>
    <w:rsid w:val="00CD1745"/>
    <w:rsid w:val="00D14596"/>
    <w:rsid w:val="00D46A6E"/>
    <w:rsid w:val="00D7260A"/>
    <w:rsid w:val="00D95FB7"/>
    <w:rsid w:val="00E02760"/>
    <w:rsid w:val="00E11EB8"/>
    <w:rsid w:val="00E31BE4"/>
    <w:rsid w:val="00E5692F"/>
    <w:rsid w:val="00E7210C"/>
    <w:rsid w:val="00E7758C"/>
    <w:rsid w:val="00E83CCA"/>
    <w:rsid w:val="00EA578F"/>
    <w:rsid w:val="00EC0C11"/>
    <w:rsid w:val="00ED7BCF"/>
    <w:rsid w:val="00F16DE7"/>
    <w:rsid w:val="00F17557"/>
    <w:rsid w:val="00F179CC"/>
    <w:rsid w:val="00F60199"/>
    <w:rsid w:val="00F60751"/>
    <w:rsid w:val="00F723A5"/>
    <w:rsid w:val="00F737D5"/>
    <w:rsid w:val="00F97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4231"/>
  <w15:chartTrackingRefBased/>
  <w15:docId w15:val="{0DB57895-39F0-41E3-B708-B2543256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31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1A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51A34"/>
    <w:rPr>
      <w:color w:val="0000FF"/>
      <w:u w:val="single"/>
    </w:rPr>
  </w:style>
  <w:style w:type="paragraph" w:styleId="ListParagraph">
    <w:name w:val="List Paragraph"/>
    <w:basedOn w:val="Normal"/>
    <w:uiPriority w:val="34"/>
    <w:qFormat/>
    <w:rsid w:val="001A39D2"/>
    <w:pPr>
      <w:ind w:left="720"/>
      <w:contextualSpacing/>
    </w:pPr>
  </w:style>
  <w:style w:type="character" w:styleId="CommentReference">
    <w:name w:val="annotation reference"/>
    <w:basedOn w:val="DefaultParagraphFont"/>
    <w:uiPriority w:val="99"/>
    <w:semiHidden/>
    <w:unhideWhenUsed/>
    <w:rsid w:val="001A39D8"/>
    <w:rPr>
      <w:sz w:val="16"/>
      <w:szCs w:val="16"/>
    </w:rPr>
  </w:style>
  <w:style w:type="paragraph" w:styleId="CommentText">
    <w:name w:val="annotation text"/>
    <w:basedOn w:val="Normal"/>
    <w:link w:val="CommentTextChar"/>
    <w:uiPriority w:val="99"/>
    <w:unhideWhenUsed/>
    <w:rsid w:val="001A39D8"/>
    <w:pPr>
      <w:spacing w:line="240" w:lineRule="auto"/>
    </w:pPr>
    <w:rPr>
      <w:sz w:val="20"/>
      <w:szCs w:val="20"/>
    </w:rPr>
  </w:style>
  <w:style w:type="character" w:customStyle="1" w:styleId="CommentTextChar">
    <w:name w:val="Comment Text Char"/>
    <w:basedOn w:val="DefaultParagraphFont"/>
    <w:link w:val="CommentText"/>
    <w:uiPriority w:val="99"/>
    <w:rsid w:val="001A39D8"/>
    <w:rPr>
      <w:sz w:val="20"/>
      <w:szCs w:val="20"/>
      <w:lang w:val="en-GB"/>
    </w:rPr>
  </w:style>
  <w:style w:type="paragraph" w:styleId="CommentSubject">
    <w:name w:val="annotation subject"/>
    <w:basedOn w:val="CommentText"/>
    <w:next w:val="CommentText"/>
    <w:link w:val="CommentSubjectChar"/>
    <w:uiPriority w:val="99"/>
    <w:semiHidden/>
    <w:unhideWhenUsed/>
    <w:rsid w:val="001A39D8"/>
    <w:rPr>
      <w:b/>
      <w:bCs/>
    </w:rPr>
  </w:style>
  <w:style w:type="character" w:customStyle="1" w:styleId="CommentSubjectChar">
    <w:name w:val="Comment Subject Char"/>
    <w:basedOn w:val="CommentTextChar"/>
    <w:link w:val="CommentSubject"/>
    <w:uiPriority w:val="99"/>
    <w:semiHidden/>
    <w:rsid w:val="001A39D8"/>
    <w:rPr>
      <w:b/>
      <w:bCs/>
      <w:sz w:val="20"/>
      <w:szCs w:val="20"/>
      <w:lang w:val="en-GB"/>
    </w:rPr>
  </w:style>
  <w:style w:type="character" w:styleId="UnresolvedMention">
    <w:name w:val="Unresolved Mention"/>
    <w:basedOn w:val="DefaultParagraphFont"/>
    <w:uiPriority w:val="99"/>
    <w:semiHidden/>
    <w:unhideWhenUsed/>
    <w:rsid w:val="00B826CA"/>
    <w:rPr>
      <w:color w:val="605E5C"/>
      <w:shd w:val="clear" w:color="auto" w:fill="E1DFDD"/>
    </w:rPr>
  </w:style>
  <w:style w:type="paragraph" w:styleId="Caption">
    <w:name w:val="caption"/>
    <w:basedOn w:val="Normal"/>
    <w:next w:val="Normal"/>
    <w:uiPriority w:val="35"/>
    <w:unhideWhenUsed/>
    <w:qFormat/>
    <w:rsid w:val="000A5A8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1BE4"/>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E31BE4"/>
    <w:pPr>
      <w:outlineLvl w:val="9"/>
    </w:pPr>
    <w:rPr>
      <w:lang w:val="en-US"/>
    </w:rPr>
  </w:style>
  <w:style w:type="paragraph" w:styleId="TOC2">
    <w:name w:val="toc 2"/>
    <w:basedOn w:val="Normal"/>
    <w:next w:val="Normal"/>
    <w:autoRedefine/>
    <w:uiPriority w:val="39"/>
    <w:unhideWhenUsed/>
    <w:rsid w:val="00E31BE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E31BE4"/>
    <w:pPr>
      <w:spacing w:after="100"/>
    </w:pPr>
    <w:rPr>
      <w:rFonts w:eastAsiaTheme="minorEastAsia" w:cs="Times New Roman"/>
      <w:lang w:val="en-US"/>
    </w:rPr>
  </w:style>
  <w:style w:type="paragraph" w:styleId="TOC3">
    <w:name w:val="toc 3"/>
    <w:basedOn w:val="Normal"/>
    <w:next w:val="Normal"/>
    <w:autoRedefine/>
    <w:uiPriority w:val="39"/>
    <w:unhideWhenUsed/>
    <w:rsid w:val="00E31BE4"/>
    <w:pPr>
      <w:spacing w:after="100"/>
      <w:ind w:left="440"/>
    </w:pPr>
    <w:rPr>
      <w:rFonts w:eastAsiaTheme="minorEastAsia" w:cs="Times New Roman"/>
      <w:lang w:val="en-US"/>
    </w:rPr>
  </w:style>
  <w:style w:type="paragraph" w:customStyle="1" w:styleId="Header1">
    <w:name w:val="Header 1"/>
    <w:basedOn w:val="Normal"/>
    <w:link w:val="Header1Char"/>
    <w:qFormat/>
    <w:rsid w:val="00E31BE4"/>
    <w:pPr>
      <w:spacing w:before="240" w:after="240" w:line="240" w:lineRule="auto"/>
    </w:pPr>
    <w:rPr>
      <w:rFonts w:eastAsia="Times New Roman" w:cstheme="minorHAnsi"/>
      <w:b/>
      <w:bCs/>
      <w:color w:val="000000"/>
      <w:sz w:val="24"/>
      <w:szCs w:val="24"/>
      <w:u w:val="single"/>
      <w:lang w:val="en-US"/>
    </w:rPr>
  </w:style>
  <w:style w:type="character" w:customStyle="1" w:styleId="Header1Char">
    <w:name w:val="Header 1 Char"/>
    <w:basedOn w:val="DefaultParagraphFont"/>
    <w:link w:val="Header1"/>
    <w:rsid w:val="00E31BE4"/>
    <w:rPr>
      <w:rFonts w:eastAsia="Times New Roman" w:cstheme="minorHAnsi"/>
      <w:b/>
      <w:bCs/>
      <w:color w:val="000000"/>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13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hyperlink" Target="https://github.com/PV-Lab/hte_degradation_chamber" TargetMode="External"/><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PV-Lab/hte_degradation_chamber"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github.com/PV-Lab/RGBanalysis" TargetMode="External"/><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PV-Lab/hte_degradation_chamber" TargetMode="External"/><Relationship Id="rId23" Type="http://schemas.openxmlformats.org/officeDocument/2006/relationships/hyperlink" Target="https://babelcolor.com/colorchecker.htm" TargetMode="External"/><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hyperlink" Target="https://github.com/PV-Lab/hte_degradation_chamber"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github.com/PV-Lab/hte_degradation_chamber/metafile_aging_checklist_model.tx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28145-15B2-48CC-B3C4-BC7A3C613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20</Pages>
  <Words>4793</Words>
  <Characters>27323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Tiihonen Armi</dc:creator>
  <cp:keywords/>
  <dc:description/>
  <cp:lastModifiedBy>Tiihonen Armi</cp:lastModifiedBy>
  <cp:revision>37</cp:revision>
  <cp:lastPrinted>2022-07-27T11:52:00Z</cp:lastPrinted>
  <dcterms:created xsi:type="dcterms:W3CDTF">2022-05-25T09:42:00Z</dcterms:created>
  <dcterms:modified xsi:type="dcterms:W3CDTF">2022-08-18T11:42:00Z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http://www.zotero.org/styles/acs-applied-materials-and-interfaces</vt:lpwstr>
  </property>
  <property fmtid="{D5CDD505-2E9C-101B-9397-08002B2CF9AE}" pid="3" name="Mendeley Recent Style Name 0_1">
    <vt:lpwstr>ACS Applied Materials &amp; Interfaces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http://www.zotero.org/styles/elsevier-vancouver</vt:lpwstr>
  </property>
  <property fmtid="{D5CDD505-2E9C-101B-9397-08002B2CF9AE}" pid="13" name="Mendeley Recent Style Name 5_1">
    <vt:lpwstr>Elsevier - Vancouver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ies>
</file>